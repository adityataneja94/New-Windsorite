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E11D7E" w14:textId="77777777" w:rsidR="002A7BE3" w:rsidRDefault="002A7BE3"/>
    <w:p w14:paraId="65355253" w14:textId="77777777" w:rsidR="002A7BE3" w:rsidRDefault="002A7BE3"/>
    <w:p w14:paraId="49A4150A" w14:textId="77777777" w:rsidR="002A7BE3" w:rsidRDefault="002A7BE3"/>
    <w:p w14:paraId="36C80723" w14:textId="77777777" w:rsidR="002A7BE3" w:rsidRDefault="002A7BE3"/>
    <w:p w14:paraId="32C68FC6" w14:textId="77777777" w:rsidR="008E5F5C" w:rsidRDefault="008E5F5C"/>
    <w:p w14:paraId="06867267" w14:textId="77777777" w:rsidR="002A7BE3" w:rsidRDefault="002A7BE3"/>
    <w:p w14:paraId="6EDF9A3A" w14:textId="77777777" w:rsidR="002A7BE3" w:rsidRDefault="002A7BE3"/>
    <w:p w14:paraId="132CA7D9" w14:textId="77777777" w:rsidR="002A7BE3" w:rsidRDefault="002A7BE3"/>
    <w:p w14:paraId="332FDE37" w14:textId="77777777" w:rsidR="002A7BE3" w:rsidRPr="009071B2" w:rsidRDefault="002A7BE3" w:rsidP="002A7BE3">
      <w:pPr>
        <w:jc w:val="center"/>
        <w:rPr>
          <w:b/>
          <w:sz w:val="72"/>
          <w:szCs w:val="48"/>
          <w:lang w:val="en-CA"/>
        </w:rPr>
      </w:pPr>
      <w:r w:rsidRPr="009071B2">
        <w:rPr>
          <w:b/>
          <w:sz w:val="72"/>
          <w:szCs w:val="48"/>
          <w:lang w:val="en-CA"/>
        </w:rPr>
        <w:t>Inception Plan</w:t>
      </w:r>
    </w:p>
    <w:p w14:paraId="4E6CA82A" w14:textId="77777777" w:rsidR="002A7BE3" w:rsidRPr="009071B2" w:rsidRDefault="002A7BE3" w:rsidP="002A7BE3">
      <w:pPr>
        <w:jc w:val="center"/>
        <w:rPr>
          <w:b/>
          <w:sz w:val="72"/>
          <w:szCs w:val="48"/>
          <w:lang w:val="en-CA"/>
        </w:rPr>
      </w:pPr>
      <w:proofErr w:type="spellStart"/>
      <w:r w:rsidRPr="009071B2">
        <w:rPr>
          <w:b/>
          <w:sz w:val="72"/>
          <w:szCs w:val="48"/>
          <w:lang w:val="en-CA"/>
        </w:rPr>
        <w:t>NewWindsorite</w:t>
      </w:r>
      <w:proofErr w:type="spellEnd"/>
    </w:p>
    <w:p w14:paraId="397C3856" w14:textId="77777777" w:rsidR="002A7BE3" w:rsidRPr="009071B2" w:rsidRDefault="002A7BE3">
      <w:pPr>
        <w:rPr>
          <w:lang w:val="en-CA"/>
        </w:rPr>
      </w:pPr>
    </w:p>
    <w:p w14:paraId="6D8A165A" w14:textId="77777777" w:rsidR="002A7BE3" w:rsidRPr="009071B2" w:rsidRDefault="002A7BE3">
      <w:pPr>
        <w:rPr>
          <w:lang w:val="en-CA"/>
        </w:rPr>
      </w:pPr>
    </w:p>
    <w:p w14:paraId="6588761A" w14:textId="77777777" w:rsidR="002A7BE3" w:rsidRPr="009071B2" w:rsidRDefault="002A7BE3">
      <w:pPr>
        <w:rPr>
          <w:lang w:val="en-CA"/>
        </w:rPr>
      </w:pPr>
    </w:p>
    <w:p w14:paraId="3F27A394" w14:textId="77777777" w:rsidR="002A7BE3" w:rsidRPr="009071B2" w:rsidRDefault="002A7BE3">
      <w:pPr>
        <w:rPr>
          <w:lang w:val="en-CA"/>
        </w:rPr>
      </w:pPr>
    </w:p>
    <w:p w14:paraId="6EBB4053" w14:textId="77777777" w:rsidR="002A7BE3" w:rsidRPr="009071B2" w:rsidRDefault="002A7BE3">
      <w:pPr>
        <w:rPr>
          <w:lang w:val="en-CA"/>
        </w:rPr>
      </w:pPr>
    </w:p>
    <w:p w14:paraId="209FAF02" w14:textId="77777777" w:rsidR="007D29C9" w:rsidRPr="009071B2" w:rsidRDefault="007D29C9">
      <w:pPr>
        <w:rPr>
          <w:lang w:val="en-CA"/>
        </w:rPr>
      </w:pPr>
    </w:p>
    <w:p w14:paraId="2909A723" w14:textId="77777777" w:rsidR="00A2602C" w:rsidRPr="009071B2" w:rsidRDefault="00A2602C">
      <w:pPr>
        <w:rPr>
          <w:lang w:val="en-CA"/>
        </w:rPr>
      </w:pPr>
    </w:p>
    <w:p w14:paraId="725DA129" w14:textId="77777777" w:rsidR="007D29C9" w:rsidRPr="009071B2" w:rsidRDefault="007D29C9">
      <w:pPr>
        <w:rPr>
          <w:lang w:val="en-CA"/>
        </w:rPr>
      </w:pPr>
    </w:p>
    <w:p w14:paraId="0CFC8B9F" w14:textId="77777777" w:rsidR="007D29C9" w:rsidRPr="009071B2" w:rsidRDefault="007D29C9">
      <w:pPr>
        <w:rPr>
          <w:lang w:val="en-CA"/>
        </w:rPr>
      </w:pPr>
    </w:p>
    <w:p w14:paraId="4F8511A0" w14:textId="77777777" w:rsidR="007D29C9" w:rsidRPr="009071B2" w:rsidRDefault="007D29C9">
      <w:pPr>
        <w:rPr>
          <w:lang w:val="en-CA"/>
        </w:rPr>
      </w:pPr>
    </w:p>
    <w:p w14:paraId="3F02102D" w14:textId="77777777" w:rsidR="002A7BE3" w:rsidRPr="002A7BE3" w:rsidRDefault="002A7BE3">
      <w:pPr>
        <w:rPr>
          <w:lang w:val="en-CA"/>
        </w:rPr>
      </w:pPr>
      <w:r w:rsidRPr="002A7BE3">
        <w:rPr>
          <w:lang w:val="en-CA"/>
        </w:rPr>
        <w:t xml:space="preserve">60-611-01 Fall 2016 - Advanced Software </w:t>
      </w:r>
      <w:proofErr w:type="spellStart"/>
      <w:r w:rsidRPr="002A7BE3">
        <w:rPr>
          <w:lang w:val="en-CA"/>
        </w:rPr>
        <w:t>Eng</w:t>
      </w:r>
      <w:proofErr w:type="spellEnd"/>
      <w:r w:rsidRPr="002A7BE3">
        <w:rPr>
          <w:lang w:val="en-CA"/>
        </w:rPr>
        <w:t xml:space="preserve"> Topics</w:t>
      </w:r>
    </w:p>
    <w:p w14:paraId="4D335B26" w14:textId="77777777" w:rsidR="002A7BE3" w:rsidRPr="007D29C9" w:rsidRDefault="002A7BE3">
      <w:pPr>
        <w:rPr>
          <w:u w:val="single"/>
          <w:lang w:val="en-CA"/>
        </w:rPr>
      </w:pPr>
      <w:r w:rsidRPr="007D29C9">
        <w:rPr>
          <w:u w:val="single"/>
          <w:lang w:val="en-CA"/>
        </w:rPr>
        <w:t>Group 15</w:t>
      </w:r>
    </w:p>
    <w:p w14:paraId="463CA19D" w14:textId="77777777" w:rsidR="002A7BE3" w:rsidRDefault="002A7BE3" w:rsidP="009071B2">
      <w:pPr>
        <w:jc w:val="left"/>
        <w:rPr>
          <w:lang w:val="en-CA"/>
        </w:rPr>
      </w:pPr>
      <w:proofErr w:type="spellStart"/>
      <w:r w:rsidRPr="009071B2">
        <w:rPr>
          <w:lang w:val="en-CA"/>
        </w:rPr>
        <w:t>Adity</w:t>
      </w:r>
      <w:proofErr w:type="spellEnd"/>
      <w:r w:rsidRPr="009071B2">
        <w:rPr>
          <w:lang w:val="en-CA"/>
        </w:rPr>
        <w:t xml:space="preserve"> </w:t>
      </w:r>
      <w:proofErr w:type="spellStart"/>
      <w:r w:rsidRPr="009071B2">
        <w:rPr>
          <w:lang w:val="en-CA"/>
        </w:rPr>
        <w:t>Taneja</w:t>
      </w:r>
      <w:proofErr w:type="spellEnd"/>
      <w:r w:rsidRPr="009071B2">
        <w:rPr>
          <w:lang w:val="en-CA"/>
        </w:rPr>
        <w:br/>
        <w:t xml:space="preserve">Clovis Machado </w:t>
      </w:r>
      <w:proofErr w:type="spellStart"/>
      <w:r w:rsidRPr="009071B2">
        <w:rPr>
          <w:lang w:val="en-CA"/>
        </w:rPr>
        <w:t>Nogueira</w:t>
      </w:r>
      <w:proofErr w:type="spellEnd"/>
      <w:r w:rsidRPr="009071B2">
        <w:rPr>
          <w:lang w:val="en-CA"/>
        </w:rPr>
        <w:t xml:space="preserve"> </w:t>
      </w:r>
      <w:proofErr w:type="spellStart"/>
      <w:r w:rsidRPr="009071B2">
        <w:rPr>
          <w:lang w:val="en-CA"/>
        </w:rPr>
        <w:t>Neto</w:t>
      </w:r>
      <w:proofErr w:type="spellEnd"/>
      <w:r w:rsidR="00901EB6" w:rsidRPr="009071B2">
        <w:rPr>
          <w:lang w:val="en-CA"/>
        </w:rPr>
        <w:br/>
      </w:r>
      <w:r w:rsidRPr="009071B2">
        <w:rPr>
          <w:lang w:val="en-CA"/>
        </w:rPr>
        <w:t xml:space="preserve">Precious </w:t>
      </w:r>
      <w:proofErr w:type="spellStart"/>
      <w:r w:rsidRPr="009071B2">
        <w:rPr>
          <w:lang w:val="en-CA"/>
        </w:rPr>
        <w:t>Akporeha</w:t>
      </w:r>
      <w:proofErr w:type="spellEnd"/>
      <w:r w:rsidR="00901EB6" w:rsidRPr="009071B2">
        <w:rPr>
          <w:lang w:val="en-CA"/>
        </w:rPr>
        <w:br/>
      </w:r>
      <w:r w:rsidRPr="009071B2">
        <w:rPr>
          <w:lang w:val="en-CA"/>
        </w:rPr>
        <w:t>Yadwinder Singh</w:t>
      </w:r>
    </w:p>
    <w:p w14:paraId="1F10D197" w14:textId="77777777" w:rsidR="00080514" w:rsidRPr="009071B2" w:rsidRDefault="00080514" w:rsidP="009071B2">
      <w:pPr>
        <w:jc w:val="left"/>
        <w:rPr>
          <w:lang w:val="en-CA"/>
        </w:rPr>
      </w:pPr>
    </w:p>
    <w:p w14:paraId="63454141" w14:textId="77777777" w:rsidR="005D79B4" w:rsidRPr="009071B2" w:rsidRDefault="005D79B4">
      <w:pPr>
        <w:rPr>
          <w:lang w:val="en-CA"/>
        </w:rPr>
      </w:pPr>
    </w:p>
    <w:p w14:paraId="72E54BAD" w14:textId="77777777" w:rsidR="00DD75AB" w:rsidRPr="009071B2" w:rsidRDefault="00DD75AB" w:rsidP="00C76A39">
      <w:pPr>
        <w:pStyle w:val="Title"/>
        <w:rPr>
          <w:lang w:val="en-CA"/>
        </w:rPr>
      </w:pPr>
      <w:r w:rsidRPr="009071B2">
        <w:rPr>
          <w:lang w:val="en-CA"/>
        </w:rPr>
        <w:lastRenderedPageBreak/>
        <w:t>Table of Contents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080185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952FB8" w14:textId="77777777" w:rsidR="00062C50" w:rsidRDefault="00062C50">
          <w:pPr>
            <w:pStyle w:val="TOCHeading"/>
          </w:pPr>
        </w:p>
        <w:p w14:paraId="33549A0F" w14:textId="77777777" w:rsidR="00AA0FC3" w:rsidRDefault="00225FF2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923813" w:history="1">
            <w:r w:rsidR="00AA0FC3" w:rsidRPr="00EC169C">
              <w:rPr>
                <w:rStyle w:val="Hyperlink"/>
                <w:noProof/>
              </w:rPr>
              <w:t>1.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</w:rPr>
              <w:t>Vision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_Toc464923813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3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4FA700B9" w14:textId="77777777" w:rsidR="00AA0FC3" w:rsidRDefault="00F97EC2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14" w:history="1">
            <w:r w:rsidR="00AA0FC3" w:rsidRPr="00EC169C">
              <w:rPr>
                <w:rStyle w:val="Hyperlink"/>
                <w:noProof/>
              </w:rPr>
              <w:t>2.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</w:rPr>
              <w:t>Business Case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_Toc464923814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3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54D399CA" w14:textId="77777777" w:rsidR="00AA0FC3" w:rsidRDefault="00F97EC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lang w:eastAsia="pt-BR"/>
            </w:rPr>
          </w:pPr>
          <w:hyperlink w:anchor="_Toc464923815" w:history="1">
            <w:r w:rsidR="00AA0FC3" w:rsidRPr="00EC169C">
              <w:rPr>
                <w:rStyle w:val="Hyperlink"/>
                <w:noProof/>
              </w:rPr>
              <w:t>Project Stakeholders/Users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_Toc464923815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3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54BFB964" w14:textId="77777777" w:rsidR="00AA0FC3" w:rsidRDefault="00F97EC2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16" w:history="1">
            <w:r w:rsidR="00AA0FC3" w:rsidRPr="00EC169C">
              <w:rPr>
                <w:rStyle w:val="Hyperlink"/>
                <w:noProof/>
              </w:rPr>
              <w:t>3.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</w:rPr>
              <w:t>Use-Case model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_Toc464923816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3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5A381774" w14:textId="77777777" w:rsidR="00AA0FC3" w:rsidRDefault="00F97EC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lang w:eastAsia="pt-BR"/>
            </w:rPr>
          </w:pPr>
          <w:hyperlink w:anchor="_Toc464923817" w:history="1">
            <w:r w:rsidR="00AA0FC3" w:rsidRPr="00EC169C">
              <w:rPr>
                <w:rStyle w:val="Hyperlink"/>
                <w:rFonts w:eastAsia="Times New Roman"/>
                <w:noProof/>
                <w:lang w:eastAsia="pt-BR"/>
              </w:rPr>
              <w:t>Outline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_Toc464923817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3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34E8AD16" w14:textId="77777777" w:rsidR="00AA0FC3" w:rsidRDefault="00F97EC2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18" w:history="1">
            <w:r w:rsidR="00AA0FC3" w:rsidRPr="00EC169C">
              <w:rPr>
                <w:rStyle w:val="Hyperlink"/>
                <w:noProof/>
              </w:rPr>
              <w:t>4.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</w:rPr>
              <w:t>Supplementary specifications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_Toc464923818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5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5D44E6B4" w14:textId="77777777" w:rsidR="00AA0FC3" w:rsidRDefault="00F97EC2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19" w:history="1">
            <w:r w:rsidR="00AA0FC3" w:rsidRPr="00EC169C">
              <w:rPr>
                <w:rStyle w:val="Hyperlink"/>
                <w:noProof/>
              </w:rPr>
              <w:t>5.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</w:rPr>
              <w:t>Glossary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_Toc464923819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5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37536CB2" w14:textId="77777777" w:rsidR="00AA0FC3" w:rsidRDefault="00F97EC2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20" w:history="1">
            <w:r w:rsidR="00AA0FC3" w:rsidRPr="00EC169C">
              <w:rPr>
                <w:rStyle w:val="Hyperlink"/>
                <w:noProof/>
                <w:lang w:val="en-CA"/>
              </w:rPr>
              <w:t>6.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  <w:lang w:val="en-CA"/>
              </w:rPr>
              <w:t>Risk List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_Toc464923820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5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167DB252" w14:textId="77777777" w:rsidR="00AA0FC3" w:rsidRDefault="00F97EC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lang w:eastAsia="pt-BR"/>
            </w:rPr>
          </w:pPr>
          <w:hyperlink w:anchor="_Toc464923821" w:history="1">
            <w:r w:rsidR="00AA0FC3" w:rsidRPr="00EC169C">
              <w:rPr>
                <w:rStyle w:val="Hyperlink"/>
                <w:noProof/>
                <w:lang w:val="en-CA"/>
              </w:rPr>
              <w:t>Development</w:t>
            </w:r>
            <w:r w:rsidR="00AA0FC3" w:rsidRPr="00EC169C">
              <w:rPr>
                <w:rStyle w:val="Hyperlink"/>
                <w:noProof/>
                <w:shd w:val="clear" w:color="auto" w:fill="FFFFFF"/>
                <w:lang w:val="en-CA"/>
              </w:rPr>
              <w:t xml:space="preserve"> environment and Management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_Toc464923821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5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6F2EBC78" w14:textId="77777777" w:rsidR="00AA0FC3" w:rsidRDefault="00F97EC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lang w:eastAsia="pt-BR"/>
            </w:rPr>
          </w:pPr>
          <w:hyperlink w:anchor="_Toc464923822" w:history="1">
            <w:r w:rsidR="00AA0FC3" w:rsidRPr="00EC169C">
              <w:rPr>
                <w:rStyle w:val="Hyperlink"/>
                <w:rFonts w:eastAsia="Times New Roman"/>
                <w:noProof/>
                <w:lang w:val="en-CA" w:eastAsia="pt-BR"/>
              </w:rPr>
              <w:t>Technical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_Toc464923822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5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6F0128C6" w14:textId="77777777" w:rsidR="00AA0FC3" w:rsidRDefault="00F97EC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lang w:eastAsia="pt-BR"/>
            </w:rPr>
          </w:pPr>
          <w:hyperlink w:anchor="_Toc464923823" w:history="1">
            <w:r w:rsidR="00AA0FC3" w:rsidRPr="00EC169C">
              <w:rPr>
                <w:rStyle w:val="Hyperlink"/>
                <w:rFonts w:eastAsia="Times New Roman"/>
                <w:noProof/>
                <w:lang w:eastAsia="pt-BR"/>
              </w:rPr>
              <w:t>Technology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_Toc464923823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6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1A862466" w14:textId="77777777" w:rsidR="00AA0FC3" w:rsidRDefault="00F97EC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lang w:eastAsia="pt-BR"/>
            </w:rPr>
          </w:pPr>
          <w:hyperlink w:anchor="_Toc464923824" w:history="1">
            <w:r w:rsidR="00AA0FC3" w:rsidRPr="00EC169C">
              <w:rPr>
                <w:rStyle w:val="Hyperlink"/>
                <w:rFonts w:eastAsia="Times New Roman"/>
                <w:noProof/>
                <w:lang w:eastAsia="pt-BR"/>
              </w:rPr>
              <w:t>Other potential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_Toc464923824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6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272F2942" w14:textId="77777777" w:rsidR="00AA0FC3" w:rsidRDefault="00F97EC2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25" w:history="1">
            <w:r w:rsidR="00AA0FC3" w:rsidRPr="00EC169C">
              <w:rPr>
                <w:rStyle w:val="Hyperlink"/>
                <w:noProof/>
              </w:rPr>
              <w:t>7.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</w:rPr>
              <w:t>Management Plan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_Toc464923825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6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574E9866" w14:textId="77777777" w:rsidR="00AA0FC3" w:rsidRDefault="00F97EC2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26" w:history="1">
            <w:r w:rsidR="00AA0FC3" w:rsidRPr="00EC169C">
              <w:rPr>
                <w:rStyle w:val="Hyperlink"/>
                <w:noProof/>
              </w:rPr>
              <w:t>8.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</w:rPr>
              <w:t>Prototypes and proof of concepts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_Toc464923826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6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7D396F92" w14:textId="77777777" w:rsidR="00AA0FC3" w:rsidRDefault="00F97EC2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27" w:history="1">
            <w:r w:rsidR="00AA0FC3" w:rsidRPr="00EC169C">
              <w:rPr>
                <w:rStyle w:val="Hyperlink"/>
                <w:noProof/>
              </w:rPr>
              <w:t>9.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</w:rPr>
              <w:t>Iteration Plan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_Toc464923827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6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1F7A312C" w14:textId="77777777" w:rsidR="00AA0FC3" w:rsidRDefault="00F97EC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lang w:eastAsia="pt-BR"/>
            </w:rPr>
          </w:pPr>
          <w:hyperlink w:anchor="_Toc464923828" w:history="1">
            <w:r w:rsidR="00AA0FC3" w:rsidRPr="00EC169C">
              <w:rPr>
                <w:rStyle w:val="Hyperlink"/>
                <w:noProof/>
                <w:lang w:val="en-CA"/>
              </w:rPr>
              <w:t>Phase 1 – Due October 28th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_Toc464923828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6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2DBD25A6" w14:textId="77777777" w:rsidR="00AA0FC3" w:rsidRDefault="00F97EC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lang w:eastAsia="pt-BR"/>
            </w:rPr>
          </w:pPr>
          <w:hyperlink w:anchor="_Toc464923829" w:history="1">
            <w:r w:rsidR="00AA0FC3" w:rsidRPr="00EC169C">
              <w:rPr>
                <w:rStyle w:val="Hyperlink"/>
                <w:noProof/>
              </w:rPr>
              <w:t xml:space="preserve">Phase 2 – Due November </w:t>
            </w:r>
            <w:r w:rsidR="00AA0FC3" w:rsidRPr="00EC169C">
              <w:rPr>
                <w:rStyle w:val="Hyperlink"/>
                <w:noProof/>
                <w:lang w:val="en-CA"/>
              </w:rPr>
              <w:t>6th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_Toc464923829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6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4C5A21C7" w14:textId="77777777" w:rsidR="00AA0FC3" w:rsidRDefault="00F97EC2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lang w:eastAsia="pt-BR"/>
            </w:rPr>
          </w:pPr>
          <w:hyperlink w:anchor="_Toc464923830" w:history="1">
            <w:r w:rsidR="00AA0FC3" w:rsidRPr="00EC169C">
              <w:rPr>
                <w:rStyle w:val="Hyperlink"/>
                <w:noProof/>
                <w:lang w:val="en-CA"/>
              </w:rPr>
              <w:t>Phase 3 – Due November 17</w:t>
            </w:r>
            <w:r w:rsidR="00AA0FC3" w:rsidRPr="00EC169C">
              <w:rPr>
                <w:rStyle w:val="Hyperlink"/>
                <w:noProof/>
                <w:vertAlign w:val="superscript"/>
                <w:lang w:val="en-CA"/>
              </w:rPr>
              <w:t>th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_Toc464923830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6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38CEAC48" w14:textId="77777777" w:rsidR="00AA0FC3" w:rsidRDefault="00F97EC2">
          <w:pPr>
            <w:pStyle w:val="TOC1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31" w:history="1">
            <w:r w:rsidR="00AA0FC3" w:rsidRPr="00EC169C">
              <w:rPr>
                <w:rStyle w:val="Hyperlink"/>
                <w:noProof/>
                <w:lang w:val="en-CA"/>
              </w:rPr>
              <w:t>10.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  <w:lang w:val="en-CA"/>
              </w:rPr>
              <w:t>Phase Plan and software development plan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_Toc464923831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7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6BB40997" w14:textId="77777777" w:rsidR="00AA0FC3" w:rsidRDefault="00F97EC2">
          <w:pPr>
            <w:pStyle w:val="TOC1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32" w:history="1">
            <w:r w:rsidR="00AA0FC3" w:rsidRPr="00EC169C">
              <w:rPr>
                <w:rStyle w:val="Hyperlink"/>
                <w:noProof/>
                <w:lang w:val="en-CA"/>
              </w:rPr>
              <w:t>11.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  <w:lang w:val="en-CA"/>
              </w:rPr>
              <w:t>Development Case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_Toc464923832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7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74E0D1F9" w14:textId="77777777" w:rsidR="00AA0FC3" w:rsidRDefault="00F97EC2">
          <w:pPr>
            <w:pStyle w:val="TOC1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2"/>
              <w:lang w:eastAsia="pt-BR"/>
            </w:rPr>
          </w:pPr>
          <w:hyperlink w:anchor="_Toc464923833" w:history="1">
            <w:r w:rsidR="00AA0FC3" w:rsidRPr="00EC169C">
              <w:rPr>
                <w:rStyle w:val="Hyperlink"/>
                <w:noProof/>
                <w:lang w:val="en-CA"/>
              </w:rPr>
              <w:t>12.</w:t>
            </w:r>
            <w:r w:rsidR="00AA0FC3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A0FC3" w:rsidRPr="00EC169C">
              <w:rPr>
                <w:rStyle w:val="Hyperlink"/>
                <w:noProof/>
                <w:lang w:val="en-CA"/>
              </w:rPr>
              <w:t>References</w:t>
            </w:r>
            <w:r w:rsidR="00AA0FC3">
              <w:rPr>
                <w:noProof/>
                <w:webHidden/>
              </w:rPr>
              <w:tab/>
            </w:r>
            <w:r w:rsidR="00AA0FC3">
              <w:rPr>
                <w:noProof/>
                <w:webHidden/>
              </w:rPr>
              <w:fldChar w:fldCharType="begin"/>
            </w:r>
            <w:r w:rsidR="00AA0FC3">
              <w:rPr>
                <w:noProof/>
                <w:webHidden/>
              </w:rPr>
              <w:instrText xml:space="preserve"> PAGEREF _Toc464923833 \h </w:instrText>
            </w:r>
            <w:r w:rsidR="00AA0FC3">
              <w:rPr>
                <w:noProof/>
                <w:webHidden/>
              </w:rPr>
            </w:r>
            <w:r w:rsidR="00AA0FC3">
              <w:rPr>
                <w:noProof/>
                <w:webHidden/>
              </w:rPr>
              <w:fldChar w:fldCharType="separate"/>
            </w:r>
            <w:r w:rsidR="00AA0FC3">
              <w:rPr>
                <w:noProof/>
                <w:webHidden/>
              </w:rPr>
              <w:t>8</w:t>
            </w:r>
            <w:r w:rsidR="00AA0FC3">
              <w:rPr>
                <w:noProof/>
                <w:webHidden/>
              </w:rPr>
              <w:fldChar w:fldCharType="end"/>
            </w:r>
          </w:hyperlink>
        </w:p>
        <w:p w14:paraId="6FE441DA" w14:textId="77777777" w:rsidR="00062C50" w:rsidRDefault="00225FF2">
          <w:r>
            <w:rPr>
              <w:sz w:val="24"/>
            </w:rPr>
            <w:fldChar w:fldCharType="end"/>
          </w:r>
        </w:p>
      </w:sdtContent>
    </w:sdt>
    <w:p w14:paraId="22BF46E7" w14:textId="77777777" w:rsidR="00605798" w:rsidRDefault="00605798" w:rsidP="00605798"/>
    <w:p w14:paraId="1F0FC564" w14:textId="77777777" w:rsidR="00605798" w:rsidRDefault="00605798" w:rsidP="00605798"/>
    <w:p w14:paraId="3B144D05" w14:textId="77777777" w:rsidR="00605798" w:rsidRDefault="00605798" w:rsidP="00605798"/>
    <w:p w14:paraId="14DB7B6E" w14:textId="77777777" w:rsidR="00605798" w:rsidRDefault="00605798" w:rsidP="00605798"/>
    <w:p w14:paraId="431AF0CB" w14:textId="77777777" w:rsidR="00605798" w:rsidRDefault="00605798" w:rsidP="00605798"/>
    <w:p w14:paraId="7B9480AC" w14:textId="77777777" w:rsidR="00A2602C" w:rsidRDefault="00A2602C" w:rsidP="00605798"/>
    <w:p w14:paraId="0B193A07" w14:textId="77777777" w:rsidR="00A2602C" w:rsidRDefault="00A2602C" w:rsidP="00605798"/>
    <w:p w14:paraId="61D3D59D" w14:textId="77777777" w:rsidR="00080514" w:rsidRDefault="00080514" w:rsidP="00605798"/>
    <w:p w14:paraId="16B6D549" w14:textId="77777777" w:rsidR="00A2602C" w:rsidRDefault="00A2602C" w:rsidP="00A2602C">
      <w:pPr>
        <w:pStyle w:val="Heading1"/>
      </w:pPr>
      <w:bookmarkStart w:id="0" w:name="_Toc464923813"/>
      <w:r>
        <w:lastRenderedPageBreak/>
        <w:t>Vision</w:t>
      </w:r>
      <w:bookmarkEnd w:id="0"/>
    </w:p>
    <w:p w14:paraId="7F20FE8C" w14:textId="77777777" w:rsidR="008B05BB" w:rsidRDefault="00E317DD" w:rsidP="008B05BB">
      <w:pPr>
        <w:rPr>
          <w:lang w:val="en-CA" w:eastAsia="pt-BR"/>
        </w:rPr>
      </w:pPr>
      <w:r w:rsidRPr="00E317DD">
        <w:rPr>
          <w:lang w:val="en-CA" w:eastAsia="pt-BR"/>
        </w:rPr>
        <w:br/>
      </w:r>
      <w:r w:rsidR="008262A5" w:rsidRPr="008B05BB">
        <w:rPr>
          <w:lang w:val="en-CA" w:eastAsia="pt-BR"/>
        </w:rPr>
        <w:t xml:space="preserve">It generally takes time for a newcomer to settle down and getting accustomed to available services in the town. </w:t>
      </w:r>
      <w:r w:rsidR="00F74549" w:rsidRPr="008B05BB">
        <w:rPr>
          <w:lang w:val="en-CA" w:eastAsia="pt-BR"/>
        </w:rPr>
        <w:t>O</w:t>
      </w:r>
      <w:r w:rsidR="008262A5" w:rsidRPr="008B05BB">
        <w:rPr>
          <w:lang w:val="en-CA" w:eastAsia="pt-BR"/>
        </w:rPr>
        <w:t>n most of the city websites</w:t>
      </w:r>
      <w:r w:rsidR="00F74549" w:rsidRPr="008B05BB">
        <w:rPr>
          <w:lang w:val="en-CA" w:eastAsia="pt-BR"/>
        </w:rPr>
        <w:t xml:space="preserve"> there is data available in raw form</w:t>
      </w:r>
      <w:r w:rsidR="008262A5" w:rsidRPr="008B05BB">
        <w:rPr>
          <w:lang w:val="en-CA" w:eastAsia="pt-BR"/>
        </w:rPr>
        <w:t>. With this arises a requirement to bring forth these services with an ease to t</w:t>
      </w:r>
      <w:r w:rsidR="00833151">
        <w:rPr>
          <w:lang w:val="en-CA" w:eastAsia="pt-BR"/>
        </w:rPr>
        <w:t xml:space="preserve">hese people. </w:t>
      </w:r>
      <w:r w:rsidR="006F3F63">
        <w:rPr>
          <w:lang w:val="en-CA" w:eastAsia="pt-BR"/>
        </w:rPr>
        <w:t xml:space="preserve">The project goal is to provide easy and immediate information to </w:t>
      </w:r>
      <w:r w:rsidR="00BE0729">
        <w:rPr>
          <w:lang w:val="en-CA" w:eastAsia="pt-BR"/>
        </w:rPr>
        <w:t>newcomer</w:t>
      </w:r>
      <w:r w:rsidR="006F3F63">
        <w:rPr>
          <w:lang w:val="en-CA" w:eastAsia="pt-BR"/>
        </w:rPr>
        <w:t xml:space="preserve"> not being necessary to research and find the information from the City’s website.</w:t>
      </w:r>
      <w:r w:rsidR="00833151">
        <w:rPr>
          <w:lang w:val="en-CA" w:eastAsia="pt-BR"/>
        </w:rPr>
        <w:t xml:space="preserve"> B</w:t>
      </w:r>
      <w:r w:rsidR="00833151" w:rsidRPr="008B05BB">
        <w:rPr>
          <w:lang w:val="en-CA" w:eastAsia="pt-BR"/>
        </w:rPr>
        <w:t xml:space="preserve">ased on newcomer preferences and characteristics, a new system </w:t>
      </w:r>
      <w:r w:rsidR="00833151">
        <w:rPr>
          <w:lang w:val="en-CA" w:eastAsia="pt-BR"/>
        </w:rPr>
        <w:t>would</w:t>
      </w:r>
      <w:r w:rsidR="00833151" w:rsidRPr="008B05BB">
        <w:rPr>
          <w:lang w:val="en-CA" w:eastAsia="pt-BR"/>
        </w:rPr>
        <w:t xml:space="preserve"> be developed that should provide information based on the available raw data, for example, Open data from the City of Windsor.</w:t>
      </w:r>
    </w:p>
    <w:p w14:paraId="2FD2476F" w14:textId="77777777" w:rsidR="00A2602C" w:rsidRDefault="00140B75" w:rsidP="004E141F">
      <w:pPr>
        <w:pStyle w:val="Heading1"/>
      </w:pPr>
      <w:bookmarkStart w:id="1" w:name="_Toc464923814"/>
      <w:proofErr w:type="gramStart"/>
      <w:r>
        <w:t>Business Case</w:t>
      </w:r>
      <w:bookmarkEnd w:id="1"/>
      <w:proofErr w:type="gramEnd"/>
    </w:p>
    <w:p w14:paraId="310B297E" w14:textId="169AEF15" w:rsidR="003B7051" w:rsidRPr="001A3B07" w:rsidRDefault="008D54C0" w:rsidP="000138F8">
      <w:pPr>
        <w:rPr>
          <w:rFonts w:eastAsia="Times New Roman" w:cs="Times New Roman"/>
          <w:lang w:val="en-CA"/>
        </w:rPr>
      </w:pPr>
      <w:r w:rsidRPr="008D54C0">
        <w:rPr>
          <w:lang w:val="en-CA"/>
        </w:rPr>
        <w:br/>
      </w:r>
      <w:r w:rsidR="003B7051" w:rsidRPr="001A3B07">
        <w:rPr>
          <w:rFonts w:eastAsia="Times New Roman" w:cs="Times New Roman"/>
          <w:lang w:val="en-CA"/>
        </w:rPr>
        <w:t xml:space="preserve">For any newcomer, there would be certain issues faced by </w:t>
      </w:r>
      <w:r w:rsidR="0065698C" w:rsidRPr="001A3B07">
        <w:rPr>
          <w:rFonts w:eastAsia="Times New Roman" w:cs="Times New Roman"/>
          <w:lang w:val="en-CA"/>
        </w:rPr>
        <w:t xml:space="preserve">them such </w:t>
      </w:r>
      <w:del w:id="2" w:author="yadwinder singh" w:date="2016-10-22T20:44:00Z">
        <w:r w:rsidR="0065698C" w:rsidRPr="001A3B07" w:rsidDel="00F119A3">
          <w:rPr>
            <w:rFonts w:eastAsia="Times New Roman" w:cs="Times New Roman"/>
            <w:lang w:val="en-CA"/>
          </w:rPr>
          <w:delText xml:space="preserve">as </w:delText>
        </w:r>
        <w:r w:rsidR="003B7051" w:rsidRPr="001A3B07" w:rsidDel="00F119A3">
          <w:rPr>
            <w:rFonts w:eastAsia="Times New Roman" w:cs="Times New Roman"/>
            <w:lang w:val="en-CA"/>
          </w:rPr>
          <w:delText xml:space="preserve"> getting</w:delText>
        </w:r>
      </w:del>
      <w:ins w:id="3" w:author="yadwinder singh" w:date="2016-10-22T20:44:00Z">
        <w:r w:rsidR="00F119A3" w:rsidRPr="001A3B07">
          <w:rPr>
            <w:rFonts w:eastAsia="Times New Roman" w:cs="Times New Roman"/>
            <w:lang w:val="en-CA"/>
          </w:rPr>
          <w:t>as getting</w:t>
        </w:r>
      </w:ins>
      <w:r w:rsidR="003B7051" w:rsidRPr="001A3B07">
        <w:rPr>
          <w:rFonts w:eastAsia="Times New Roman" w:cs="Times New Roman"/>
          <w:lang w:val="en-CA"/>
        </w:rPr>
        <w:t xml:space="preserve"> accustomed to the general public services in the city of Windsor. </w:t>
      </w:r>
      <w:del w:id="4" w:author="yadwinder singh" w:date="2016-10-22T20:44:00Z">
        <w:r w:rsidR="0065698C" w:rsidRPr="001A3B07" w:rsidDel="00F119A3">
          <w:rPr>
            <w:rFonts w:eastAsia="Times New Roman" w:cs="Times New Roman"/>
            <w:lang w:val="en-CA"/>
          </w:rPr>
          <w:delText>Moreover</w:delText>
        </w:r>
        <w:r w:rsidR="003B7051" w:rsidRPr="001A3B07" w:rsidDel="00F119A3">
          <w:rPr>
            <w:rFonts w:eastAsia="Times New Roman" w:cs="Times New Roman"/>
            <w:lang w:val="en-CA"/>
          </w:rPr>
          <w:delText>,  a</w:delText>
        </w:r>
      </w:del>
      <w:ins w:id="5" w:author="yadwinder singh" w:date="2016-10-22T20:44:00Z">
        <w:r w:rsidR="00F119A3" w:rsidRPr="001A3B07">
          <w:rPr>
            <w:rFonts w:eastAsia="Times New Roman" w:cs="Times New Roman"/>
            <w:lang w:val="en-CA"/>
          </w:rPr>
          <w:t xml:space="preserve">Moreover, </w:t>
        </w:r>
      </w:ins>
      <w:del w:id="6" w:author="yadwinder singh" w:date="2016-10-22T20:45:00Z">
        <w:r w:rsidR="003B7051" w:rsidRPr="001A3B07" w:rsidDel="00F119A3">
          <w:rPr>
            <w:rFonts w:eastAsia="Times New Roman" w:cs="Times New Roman"/>
            <w:lang w:val="en-CA"/>
          </w:rPr>
          <w:delText xml:space="preserve">  newcomer</w:delText>
        </w:r>
      </w:del>
      <w:ins w:id="7" w:author="yadwinder singh" w:date="2016-10-22T20:45:00Z">
        <w:r w:rsidR="00F119A3" w:rsidRPr="001A3B07">
          <w:rPr>
            <w:rFonts w:eastAsia="Times New Roman" w:cs="Times New Roman"/>
            <w:lang w:val="en-CA"/>
          </w:rPr>
          <w:t>a newcomer</w:t>
        </w:r>
      </w:ins>
      <w:r w:rsidR="003B7051" w:rsidRPr="001A3B07">
        <w:rPr>
          <w:rFonts w:eastAsia="Times New Roman" w:cs="Times New Roman"/>
          <w:lang w:val="en-CA"/>
        </w:rPr>
        <w:t xml:space="preserve"> would lack acquaintances </w:t>
      </w:r>
      <w:r w:rsidR="0065698C" w:rsidRPr="001A3B07">
        <w:rPr>
          <w:rFonts w:eastAsia="Times New Roman" w:cs="Times New Roman"/>
          <w:lang w:val="en-CA"/>
        </w:rPr>
        <w:t xml:space="preserve">to support </w:t>
      </w:r>
      <w:r w:rsidR="003B7051" w:rsidRPr="001A3B07">
        <w:rPr>
          <w:rFonts w:eastAsia="Times New Roman" w:cs="Times New Roman"/>
          <w:lang w:val="en-CA"/>
        </w:rPr>
        <w:t xml:space="preserve">while they transit to a new city like Windsor. </w:t>
      </w:r>
      <w:r w:rsidR="0065698C" w:rsidRPr="001A3B07">
        <w:rPr>
          <w:rFonts w:eastAsia="Times New Roman" w:cs="Times New Roman"/>
          <w:lang w:val="en-CA"/>
        </w:rPr>
        <w:t>Therefore, the proposed solution would help in the eradication of the above mentioned issues.</w:t>
      </w:r>
    </w:p>
    <w:p w14:paraId="14439B25" w14:textId="06112088" w:rsidR="0065698C" w:rsidRPr="001A3B07" w:rsidRDefault="00DF2EC4" w:rsidP="0065698C">
      <w:pPr>
        <w:rPr>
          <w:lang w:val="en-CA" w:eastAsia="pt-BR"/>
        </w:rPr>
      </w:pPr>
      <w:r w:rsidRPr="001A3B07">
        <w:rPr>
          <w:rFonts w:eastAsia="Times New Roman" w:cs="Times New Roman"/>
          <w:lang w:val="en-CA"/>
        </w:rPr>
        <w:t xml:space="preserve">The </w:t>
      </w:r>
      <w:del w:id="8" w:author="yadwinder singh" w:date="2016-10-22T20:46:00Z">
        <w:r w:rsidRPr="001A3B07" w:rsidDel="00DB3E3E">
          <w:rPr>
            <w:rFonts w:eastAsia="Times New Roman" w:cs="Times New Roman"/>
            <w:lang w:val="en-CA"/>
          </w:rPr>
          <w:delText xml:space="preserve">system  </w:delText>
        </w:r>
        <w:r w:rsidR="003B7051" w:rsidRPr="001A3B07" w:rsidDel="00DB3E3E">
          <w:rPr>
            <w:rFonts w:eastAsia="Times New Roman" w:cs="Times New Roman"/>
            <w:lang w:val="en-CA"/>
          </w:rPr>
          <w:delText>would</w:delText>
        </w:r>
      </w:del>
      <w:ins w:id="9" w:author="yadwinder singh" w:date="2016-10-22T20:46:00Z">
        <w:r w:rsidR="00DB3E3E" w:rsidRPr="001A3B07">
          <w:rPr>
            <w:rFonts w:eastAsia="Times New Roman" w:cs="Times New Roman"/>
            <w:lang w:val="en-CA"/>
          </w:rPr>
          <w:t>system would</w:t>
        </w:r>
      </w:ins>
      <w:r w:rsidRPr="001A3B07">
        <w:rPr>
          <w:rFonts w:eastAsia="Times New Roman" w:cs="Times New Roman"/>
          <w:lang w:val="en-CA"/>
        </w:rPr>
        <w:t xml:space="preserve"> provide a </w:t>
      </w:r>
      <w:r w:rsidR="005943C0" w:rsidRPr="001A3B07">
        <w:rPr>
          <w:rFonts w:eastAsia="Times New Roman" w:cs="Times New Roman"/>
          <w:lang w:val="en-CA"/>
        </w:rPr>
        <w:t xml:space="preserve">user friendly </w:t>
      </w:r>
      <w:r w:rsidRPr="001A3B07">
        <w:rPr>
          <w:rFonts w:eastAsia="Times New Roman" w:cs="Times New Roman"/>
          <w:lang w:val="en-CA"/>
        </w:rPr>
        <w:t xml:space="preserve">web application which can interact with the new windsorite to provide the public services in real time. </w:t>
      </w:r>
      <w:r w:rsidR="000138F8" w:rsidRPr="001A3B07">
        <w:rPr>
          <w:lang w:val="en-CA" w:eastAsia="pt-BR"/>
        </w:rPr>
        <w:t xml:space="preserve">A new system would be developed that should recommend various services of the City of Windsor to its registered users. The system is a comprehensive guide to the newcomers at the </w:t>
      </w:r>
      <w:r w:rsidR="005F5836" w:rsidRPr="001A3B07">
        <w:rPr>
          <w:lang w:val="en-CA" w:eastAsia="pt-BR"/>
        </w:rPr>
        <w:t xml:space="preserve">city of </w:t>
      </w:r>
      <w:r w:rsidR="000138F8" w:rsidRPr="001A3B07">
        <w:rPr>
          <w:lang w:val="en-CA" w:eastAsia="pt-BR"/>
        </w:rPr>
        <w:t xml:space="preserve">Windsor. This is an interactive website that would gather the user characteristics and preferences </w:t>
      </w:r>
      <w:r w:rsidR="0065698C" w:rsidRPr="001A3B07">
        <w:rPr>
          <w:lang w:val="en-CA" w:eastAsia="pt-BR"/>
        </w:rPr>
        <w:t xml:space="preserve">of the user and recommend some of the public services as </w:t>
      </w:r>
      <w:del w:id="10" w:author="yadwinder singh" w:date="2016-10-22T20:47:00Z">
        <w:r w:rsidR="0065698C" w:rsidRPr="001A3B07" w:rsidDel="00DB3E3E">
          <w:rPr>
            <w:lang w:val="en-CA" w:eastAsia="pt-BR"/>
          </w:rPr>
          <w:delText xml:space="preserve">an </w:delText>
        </w:r>
        <w:r w:rsidR="0065698C" w:rsidRPr="001A3B07" w:rsidDel="00DB3E3E">
          <w:rPr>
            <w:rFonts w:eastAsia="Times New Roman" w:cs="Times New Roman"/>
            <w:lang w:val="en-CA"/>
          </w:rPr>
          <w:delText>acquaintances</w:delText>
        </w:r>
      </w:del>
      <w:ins w:id="11" w:author="yadwinder singh" w:date="2016-10-22T20:47:00Z">
        <w:r w:rsidR="00DB3E3E" w:rsidRPr="001A3B07">
          <w:rPr>
            <w:lang w:val="en-CA" w:eastAsia="pt-BR"/>
          </w:rPr>
          <w:t xml:space="preserve">an </w:t>
        </w:r>
        <w:r w:rsidR="00DB3E3E" w:rsidRPr="001A3B07">
          <w:rPr>
            <w:rFonts w:eastAsia="Times New Roman" w:cs="Times New Roman"/>
            <w:lang w:val="en-CA"/>
          </w:rPr>
          <w:t>acquaintance</w:t>
        </w:r>
      </w:ins>
      <w:r w:rsidR="0065698C" w:rsidRPr="001A3B07">
        <w:rPr>
          <w:lang w:val="en-CA" w:eastAsia="pt-BR"/>
        </w:rPr>
        <w:t xml:space="preserve">. </w:t>
      </w:r>
      <w:bookmarkStart w:id="12" w:name="_Toc464923815"/>
    </w:p>
    <w:p w14:paraId="00A3A227" w14:textId="77777777" w:rsidR="00294394" w:rsidRDefault="00294394" w:rsidP="0065698C">
      <w:r>
        <w:t>Project Stakeholders/Users</w:t>
      </w:r>
      <w:bookmarkEnd w:id="12"/>
    </w:p>
    <w:p w14:paraId="20905F21" w14:textId="77777777" w:rsidR="00294394" w:rsidRDefault="00294394" w:rsidP="00294394">
      <w:pPr>
        <w:pStyle w:val="ListParagraph"/>
        <w:numPr>
          <w:ilvl w:val="0"/>
          <w:numId w:val="17"/>
        </w:numPr>
        <w:rPr>
          <w:lang w:val="en-CA"/>
        </w:rPr>
      </w:pPr>
      <w:r w:rsidRPr="00294394">
        <w:rPr>
          <w:lang w:val="en-CA"/>
        </w:rPr>
        <w:t xml:space="preserve">All users that maybe interested to get detailed and public information provided by the City of Windsor Open Data System such as, </w:t>
      </w:r>
      <w:r w:rsidR="003B7051">
        <w:rPr>
          <w:lang w:val="en-CA"/>
        </w:rPr>
        <w:t>garb</w:t>
      </w:r>
      <w:r w:rsidRPr="00294394">
        <w:rPr>
          <w:lang w:val="en-CA"/>
        </w:rPr>
        <w:t>age collection, road blocks Parties</w:t>
      </w:r>
      <w:r>
        <w:rPr>
          <w:lang w:val="en-CA"/>
        </w:rPr>
        <w:t xml:space="preserve"> and others.</w:t>
      </w:r>
    </w:p>
    <w:p w14:paraId="5D9E27DD" w14:textId="77777777" w:rsidR="00032F82" w:rsidRDefault="00032F82" w:rsidP="00294394">
      <w:pPr>
        <w:pStyle w:val="ListParagraph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The City of Windsor Open Data team that is supporting the development with all </w:t>
      </w:r>
      <w:r w:rsidRPr="0065698C">
        <w:rPr>
          <w:lang w:val="en-CA"/>
        </w:rPr>
        <w:t>recent</w:t>
      </w:r>
      <w:r>
        <w:rPr>
          <w:lang w:val="en-CA"/>
        </w:rPr>
        <w:t xml:space="preserve"> APIs to access the data.</w:t>
      </w:r>
    </w:p>
    <w:p w14:paraId="176C3B71" w14:textId="77777777" w:rsidR="00032F82" w:rsidRDefault="00032F82" w:rsidP="00294394">
      <w:pPr>
        <w:pStyle w:val="ListParagraph"/>
        <w:numPr>
          <w:ilvl w:val="0"/>
          <w:numId w:val="17"/>
        </w:numPr>
        <w:rPr>
          <w:lang w:val="en-CA"/>
        </w:rPr>
      </w:pPr>
      <w:r>
        <w:rPr>
          <w:lang w:val="en-CA"/>
        </w:rPr>
        <w:t>All the system developers from the Group 15.</w:t>
      </w:r>
    </w:p>
    <w:p w14:paraId="2E311A4B" w14:textId="77777777" w:rsidR="00822099" w:rsidRDefault="00822099" w:rsidP="00822099">
      <w:pPr>
        <w:pStyle w:val="Heading1"/>
      </w:pPr>
      <w:bookmarkStart w:id="13" w:name="_Toc464923816"/>
      <w:r>
        <w:t>Use-Case model</w:t>
      </w:r>
      <w:bookmarkEnd w:id="13"/>
    </w:p>
    <w:p w14:paraId="2CCA8A96" w14:textId="77777777" w:rsidR="00822099" w:rsidRDefault="00822099" w:rsidP="00822099"/>
    <w:p w14:paraId="71336013" w14:textId="77777777" w:rsidR="00822099" w:rsidRPr="00C47F27" w:rsidRDefault="00822099" w:rsidP="00822099">
      <w:pPr>
        <w:pStyle w:val="Heading2"/>
        <w:rPr>
          <w:rFonts w:eastAsia="Times New Roman"/>
          <w:color w:val="FF0000"/>
          <w:lang w:eastAsia="pt-BR"/>
        </w:rPr>
      </w:pPr>
      <w:bookmarkStart w:id="14" w:name="_Toc464923817"/>
      <w:proofErr w:type="spellStart"/>
      <w:r w:rsidRPr="00C47F27">
        <w:rPr>
          <w:rFonts w:eastAsia="Times New Roman"/>
          <w:color w:val="FF0000"/>
          <w:lang w:eastAsia="pt-BR"/>
        </w:rPr>
        <w:t>Outline</w:t>
      </w:r>
      <w:bookmarkEnd w:id="14"/>
      <w:proofErr w:type="spellEnd"/>
    </w:p>
    <w:p w14:paraId="5AF9B2F6" w14:textId="77777777" w:rsidR="00822099" w:rsidRPr="00C47F27" w:rsidRDefault="00822099" w:rsidP="00822099">
      <w:pPr>
        <w:pStyle w:val="ListParagraph"/>
        <w:numPr>
          <w:ilvl w:val="0"/>
          <w:numId w:val="16"/>
        </w:numPr>
        <w:rPr>
          <w:color w:val="FF0000"/>
          <w:lang w:val="en-CA" w:eastAsia="pt-BR"/>
        </w:rPr>
      </w:pPr>
      <w:proofErr w:type="spellStart"/>
      <w:r w:rsidRPr="00C47F27">
        <w:rPr>
          <w:color w:val="FF0000"/>
          <w:lang w:eastAsia="pt-BR"/>
        </w:rPr>
        <w:t>User</w:t>
      </w:r>
      <w:proofErr w:type="spellEnd"/>
      <w:r w:rsidRPr="00C47F27">
        <w:rPr>
          <w:color w:val="FF0000"/>
          <w:lang w:eastAsia="pt-BR"/>
        </w:rPr>
        <w:t xml:space="preserve"> </w:t>
      </w:r>
      <w:proofErr w:type="spellStart"/>
      <w:r w:rsidRPr="00C47F27">
        <w:rPr>
          <w:color w:val="FF0000"/>
          <w:lang w:eastAsia="pt-BR"/>
        </w:rPr>
        <w:t>Registrations</w:t>
      </w:r>
      <w:proofErr w:type="spellEnd"/>
      <w:r w:rsidRPr="00C47F27">
        <w:rPr>
          <w:color w:val="FF0000"/>
          <w:lang w:eastAsia="pt-BR"/>
        </w:rPr>
        <w:t xml:space="preserve"> </w:t>
      </w:r>
      <w:proofErr w:type="spellStart"/>
      <w:r w:rsidRPr="00C47F27">
        <w:rPr>
          <w:color w:val="FF0000"/>
          <w:lang w:eastAsia="pt-BR"/>
        </w:rPr>
        <w:t>and</w:t>
      </w:r>
      <w:proofErr w:type="spellEnd"/>
      <w:r w:rsidRPr="00C47F27">
        <w:rPr>
          <w:color w:val="FF0000"/>
          <w:lang w:eastAsia="pt-BR"/>
        </w:rPr>
        <w:t xml:space="preserve"> profile</w:t>
      </w:r>
    </w:p>
    <w:p w14:paraId="38535D29" w14:textId="77777777" w:rsidR="00822099" w:rsidRPr="00C47F27" w:rsidRDefault="00822099" w:rsidP="00822099">
      <w:pPr>
        <w:pStyle w:val="ListParagraph"/>
        <w:numPr>
          <w:ilvl w:val="0"/>
          <w:numId w:val="16"/>
        </w:numPr>
        <w:rPr>
          <w:color w:val="FF0000"/>
          <w:lang w:val="en-CA" w:eastAsia="pt-BR"/>
        </w:rPr>
      </w:pPr>
      <w:r w:rsidRPr="00C47F27">
        <w:rPr>
          <w:color w:val="FF0000"/>
          <w:bdr w:val="none" w:sz="0" w:space="0" w:color="auto" w:frame="1"/>
          <w:lang w:val="en-CA" w:eastAsia="pt-BR"/>
        </w:rPr>
        <w:t>Watson based </w:t>
      </w:r>
      <w:proofErr w:type="spellStart"/>
      <w:r w:rsidRPr="00C47F27">
        <w:rPr>
          <w:color w:val="FF0000"/>
          <w:bdr w:val="none" w:sz="0" w:space="0" w:color="auto" w:frame="1"/>
          <w:lang w:val="en-CA" w:eastAsia="pt-BR"/>
        </w:rPr>
        <w:t>Chatbox</w:t>
      </w:r>
      <w:proofErr w:type="spellEnd"/>
      <w:r w:rsidRPr="00C47F27">
        <w:rPr>
          <w:color w:val="FF0000"/>
          <w:bdr w:val="none" w:sz="0" w:space="0" w:color="auto" w:frame="1"/>
          <w:lang w:val="en-CA" w:eastAsia="pt-BR"/>
        </w:rPr>
        <w:t> for gathering characteristic and preferences of the user.</w:t>
      </w:r>
    </w:p>
    <w:p w14:paraId="7129C6E8" w14:textId="77777777" w:rsidR="00822099" w:rsidRPr="00C47F27" w:rsidRDefault="00822099" w:rsidP="00822099">
      <w:pPr>
        <w:pStyle w:val="ListParagraph"/>
        <w:numPr>
          <w:ilvl w:val="0"/>
          <w:numId w:val="16"/>
        </w:numPr>
        <w:rPr>
          <w:color w:val="FF0000"/>
          <w:lang w:val="en-CA" w:eastAsia="pt-BR"/>
        </w:rPr>
      </w:pPr>
      <w:r w:rsidRPr="00C47F27">
        <w:rPr>
          <w:color w:val="FF0000"/>
          <w:lang w:val="en-CA" w:eastAsia="pt-BR"/>
        </w:rPr>
        <w:t>Watson to update the characteristic and preferences of the user.</w:t>
      </w:r>
    </w:p>
    <w:p w14:paraId="6AC0AA64" w14:textId="77777777" w:rsidR="00822099" w:rsidRPr="00C47F27" w:rsidRDefault="00822099" w:rsidP="00822099">
      <w:pPr>
        <w:pStyle w:val="ListParagraph"/>
        <w:numPr>
          <w:ilvl w:val="0"/>
          <w:numId w:val="16"/>
        </w:numPr>
        <w:rPr>
          <w:color w:val="FF0000"/>
          <w:lang w:val="en-CA" w:eastAsia="pt-BR"/>
        </w:rPr>
      </w:pPr>
      <w:r w:rsidRPr="00C47F27">
        <w:rPr>
          <w:color w:val="FF0000"/>
          <w:lang w:val="en-CA" w:eastAsia="pt-BR"/>
        </w:rPr>
        <w:t>Recommendation page of a user.</w:t>
      </w:r>
    </w:p>
    <w:p w14:paraId="7C559EC2" w14:textId="77777777" w:rsidR="00822099" w:rsidRPr="00C47F27" w:rsidRDefault="00822099" w:rsidP="00822099">
      <w:pPr>
        <w:pStyle w:val="ListParagraph"/>
        <w:numPr>
          <w:ilvl w:val="0"/>
          <w:numId w:val="16"/>
        </w:numPr>
        <w:rPr>
          <w:color w:val="FF0000"/>
          <w:lang w:val="en-CA" w:eastAsia="pt-BR"/>
        </w:rPr>
      </w:pPr>
      <w:proofErr w:type="spellStart"/>
      <w:r w:rsidRPr="00C47F27">
        <w:rPr>
          <w:color w:val="FF0000"/>
          <w:lang w:eastAsia="pt-BR"/>
        </w:rPr>
        <w:t>Recommendation</w:t>
      </w:r>
      <w:proofErr w:type="spellEnd"/>
      <w:r w:rsidRPr="00C47F27">
        <w:rPr>
          <w:color w:val="FF0000"/>
          <w:lang w:eastAsia="pt-BR"/>
        </w:rPr>
        <w:t xml:space="preserve"> </w:t>
      </w:r>
      <w:proofErr w:type="spellStart"/>
      <w:r w:rsidRPr="00C47F27">
        <w:rPr>
          <w:color w:val="FF0000"/>
          <w:lang w:eastAsia="pt-BR"/>
        </w:rPr>
        <w:t>updates</w:t>
      </w:r>
      <w:proofErr w:type="spellEnd"/>
      <w:r w:rsidRPr="00C47F27">
        <w:rPr>
          <w:color w:val="FF0000"/>
          <w:lang w:eastAsia="pt-BR"/>
        </w:rPr>
        <w:t xml:space="preserve"> </w:t>
      </w:r>
      <w:proofErr w:type="spellStart"/>
      <w:r w:rsidRPr="00C47F27">
        <w:rPr>
          <w:color w:val="FF0000"/>
          <w:lang w:eastAsia="pt-BR"/>
        </w:rPr>
        <w:t>through</w:t>
      </w:r>
      <w:proofErr w:type="spellEnd"/>
      <w:r w:rsidRPr="00C47F27">
        <w:rPr>
          <w:color w:val="FF0000"/>
          <w:lang w:eastAsia="pt-BR"/>
        </w:rPr>
        <w:t xml:space="preserve"> </w:t>
      </w:r>
      <w:proofErr w:type="spellStart"/>
      <w:r w:rsidRPr="00C47F27">
        <w:rPr>
          <w:color w:val="FF0000"/>
          <w:lang w:eastAsia="pt-BR"/>
        </w:rPr>
        <w:t>emails</w:t>
      </w:r>
      <w:proofErr w:type="spellEnd"/>
      <w:r w:rsidRPr="00C47F27">
        <w:rPr>
          <w:color w:val="FF0000"/>
          <w:lang w:eastAsia="pt-BR"/>
        </w:rPr>
        <w:t>.</w:t>
      </w:r>
    </w:p>
    <w:p w14:paraId="7BB86FE9" w14:textId="184EE60B" w:rsidR="00822099" w:rsidRPr="00C47F27" w:rsidRDefault="00822099" w:rsidP="00822099">
      <w:pPr>
        <w:pStyle w:val="ListParagraph"/>
        <w:numPr>
          <w:ilvl w:val="0"/>
          <w:numId w:val="16"/>
        </w:numPr>
        <w:jc w:val="left"/>
        <w:rPr>
          <w:color w:val="FF0000"/>
          <w:lang w:val="en-CA"/>
        </w:rPr>
      </w:pPr>
      <w:r w:rsidRPr="00C47F27">
        <w:rPr>
          <w:color w:val="FF0000"/>
          <w:lang w:val="en-CA" w:eastAsia="pt-BR"/>
        </w:rPr>
        <w:t xml:space="preserve">Recommendations include information about Garbage collection, Roadblocks, </w:t>
      </w:r>
      <w:del w:id="15" w:author="yadwinder singh" w:date="2016-10-22T20:48:00Z">
        <w:r w:rsidRPr="00C47F27" w:rsidDel="005A1DE6">
          <w:rPr>
            <w:color w:val="FF0000"/>
            <w:lang w:val="en-CA" w:eastAsia="pt-BR"/>
          </w:rPr>
          <w:delText>hospital ,</w:delText>
        </w:r>
      </w:del>
      <w:ins w:id="16" w:author="yadwinder singh" w:date="2016-10-22T20:48:00Z">
        <w:r w:rsidR="005A1DE6" w:rsidRPr="00C47F27">
          <w:rPr>
            <w:color w:val="FF0000"/>
            <w:lang w:val="en-CA" w:eastAsia="pt-BR"/>
          </w:rPr>
          <w:t>hospital,</w:t>
        </w:r>
      </w:ins>
      <w:r w:rsidRPr="00C47F27">
        <w:rPr>
          <w:color w:val="FF0000"/>
          <w:lang w:val="en-CA" w:eastAsia="pt-BR"/>
        </w:rPr>
        <w:t xml:space="preserve"> school , libraries in Windsor.</w:t>
      </w:r>
    </w:p>
    <w:p w14:paraId="6DAA2C29" w14:textId="77777777" w:rsidR="00A4375F" w:rsidRDefault="00822099" w:rsidP="00822099">
      <w:pPr>
        <w:pStyle w:val="ListParagraph"/>
        <w:numPr>
          <w:ilvl w:val="0"/>
          <w:numId w:val="16"/>
        </w:numPr>
        <w:jc w:val="left"/>
        <w:rPr>
          <w:color w:val="FF0000"/>
        </w:rPr>
      </w:pPr>
      <w:r w:rsidRPr="00C47F27">
        <w:rPr>
          <w:color w:val="FF0000"/>
          <w:lang w:eastAsia="pt-BR"/>
        </w:rPr>
        <w:t xml:space="preserve">Administrator </w:t>
      </w:r>
      <w:proofErr w:type="spellStart"/>
      <w:r w:rsidRPr="00C47F27">
        <w:rPr>
          <w:color w:val="FF0000"/>
          <w:lang w:eastAsia="pt-BR"/>
        </w:rPr>
        <w:t>accoun</w:t>
      </w:r>
      <w:r w:rsidR="00A4375F">
        <w:rPr>
          <w:color w:val="FF0000"/>
          <w:lang w:eastAsia="pt-BR"/>
        </w:rPr>
        <w:t>t</w:t>
      </w:r>
      <w:proofErr w:type="spellEnd"/>
    </w:p>
    <w:p w14:paraId="346D1E1A" w14:textId="77777777" w:rsidR="00822099" w:rsidRDefault="00822099" w:rsidP="00A4375F">
      <w:pPr>
        <w:pStyle w:val="ListParagraph"/>
        <w:jc w:val="left"/>
        <w:rPr>
          <w:color w:val="FF0000"/>
        </w:rPr>
      </w:pPr>
    </w:p>
    <w:p w14:paraId="59289300" w14:textId="77777777" w:rsidR="00CC00E2" w:rsidRDefault="00CC00E2" w:rsidP="00CC00E2">
      <w:pPr>
        <w:jc w:val="center"/>
      </w:pPr>
    </w:p>
    <w:p w14:paraId="049C52C0" w14:textId="77777777" w:rsidR="00A4375F" w:rsidRDefault="00A4375F" w:rsidP="00822099">
      <w:pPr>
        <w:jc w:val="center"/>
        <w:rPr>
          <w:color w:val="FF0000"/>
        </w:rPr>
      </w:pPr>
    </w:p>
    <w:p w14:paraId="7C1F4ADD" w14:textId="77777777" w:rsidR="00A4375F" w:rsidRDefault="00A4375F" w:rsidP="00822099">
      <w:pPr>
        <w:jc w:val="center"/>
        <w:rPr>
          <w:color w:val="FF0000"/>
        </w:rPr>
      </w:pPr>
    </w:p>
    <w:p w14:paraId="57880C8D" w14:textId="77777777" w:rsidR="00A4375F" w:rsidRDefault="00A4375F" w:rsidP="00822099">
      <w:pPr>
        <w:jc w:val="center"/>
        <w:rPr>
          <w:color w:val="FF0000"/>
        </w:rPr>
      </w:pPr>
      <w:r>
        <w:rPr>
          <w:noProof/>
          <w:lang w:val="en-US"/>
        </w:rPr>
        <w:lastRenderedPageBreak/>
        <w:drawing>
          <wp:inline distT="0" distB="0" distL="0" distR="0" wp14:anchorId="38E3AAFC" wp14:editId="11235F50">
            <wp:extent cx="4277801" cy="3771395"/>
            <wp:effectExtent l="0" t="0" r="889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6746" cy="377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5843" w14:textId="77777777" w:rsidR="00A4375F" w:rsidRDefault="00A4375F" w:rsidP="00822099">
      <w:pPr>
        <w:jc w:val="center"/>
        <w:rPr>
          <w:color w:val="FF0000"/>
        </w:rPr>
      </w:pPr>
    </w:p>
    <w:p w14:paraId="2084D06B" w14:textId="4C3874F7" w:rsidR="00080514" w:rsidRDefault="0081689B">
      <w:pPr>
        <w:ind w:left="2124"/>
        <w:jc w:val="center"/>
        <w:rPr>
          <w:color w:val="FF0000"/>
        </w:rPr>
        <w:pPrChange w:id="17" w:author="yadwinder singh" w:date="2016-10-22T20:51:00Z">
          <w:pPr>
            <w:jc w:val="center"/>
          </w:pPr>
        </w:pPrChange>
      </w:pPr>
      <w:del w:id="18" w:author="yadwinder singh" w:date="2016-10-22T20:51:00Z">
        <w:r w:rsidRPr="00CF4991" w:rsidDel="005A1DE6">
          <w:rPr>
            <w:rFonts w:eastAsia="Times New Roman" w:cs="Times New Roman"/>
            <w:noProof/>
            <w:color w:val="111111"/>
            <w:sz w:val="20"/>
            <w:szCs w:val="20"/>
            <w:lang w:val="en-US"/>
            <w:rPrChange w:id="19" w:author="Unknown">
              <w:rPr>
                <w:noProof/>
                <w:lang w:val="en-US"/>
              </w:rPr>
            </w:rPrChange>
          </w:rPr>
          <w:drawing>
            <wp:inline distT="0" distB="0" distL="0" distR="0" wp14:anchorId="150C4AC5" wp14:editId="02964440">
              <wp:extent cx="3468245" cy="4297512"/>
              <wp:effectExtent l="0" t="0" r="0" b="8255"/>
              <wp:docPr id="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72181" cy="430238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0" w:author="yadwinder singh" w:date="2016-10-22T20:51:00Z">
        <w:r w:rsidR="005A1DE6" w:rsidRPr="005A1DE6">
          <w:rPr>
            <w:noProof/>
            <w:color w:val="FF0000"/>
            <w:lang w:val="en-US"/>
            <w:rPrChange w:id="21" w:author="Unknown">
              <w:rPr>
                <w:noProof/>
                <w:lang w:val="en-US"/>
              </w:rPr>
            </w:rPrChange>
          </w:rPr>
          <w:drawing>
            <wp:inline distT="0" distB="0" distL="0" distR="0" wp14:anchorId="2CEC0EC2" wp14:editId="76AAC5AA">
              <wp:extent cx="4477237" cy="3951975"/>
              <wp:effectExtent l="0" t="0" r="0" b="1079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94566" cy="396727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23C56B0" w14:textId="77777777" w:rsidR="00140B75" w:rsidRDefault="00140B75" w:rsidP="004E141F">
      <w:pPr>
        <w:pStyle w:val="Heading1"/>
      </w:pPr>
      <w:bookmarkStart w:id="22" w:name="_Toc464923818"/>
      <w:proofErr w:type="spellStart"/>
      <w:r>
        <w:lastRenderedPageBreak/>
        <w:t>Supplementary</w:t>
      </w:r>
      <w:proofErr w:type="spellEnd"/>
      <w:r>
        <w:t xml:space="preserve"> </w:t>
      </w:r>
      <w:proofErr w:type="spellStart"/>
      <w:r>
        <w:t>specifications</w:t>
      </w:r>
      <w:bookmarkEnd w:id="22"/>
      <w:proofErr w:type="spellEnd"/>
    </w:p>
    <w:p w14:paraId="7FD67227" w14:textId="77777777" w:rsidR="004E141F" w:rsidRDefault="004E141F" w:rsidP="004E141F"/>
    <w:p w14:paraId="60E648AA" w14:textId="77777777" w:rsidR="00A601F2" w:rsidRPr="00A601F2" w:rsidRDefault="00A601F2" w:rsidP="00A601F2">
      <w:pPr>
        <w:rPr>
          <w:lang w:val="en-CA"/>
        </w:rPr>
      </w:pPr>
      <w:r w:rsidRPr="00A601F2">
        <w:rPr>
          <w:lang w:val="en-CA"/>
        </w:rPr>
        <w:t>Key and mostly non-functional requirements with impact on the architecture</w:t>
      </w:r>
    </w:p>
    <w:p w14:paraId="7D7E7D64" w14:textId="77777777" w:rsidR="00A601F2" w:rsidRPr="00A601F2" w:rsidRDefault="00A601F2" w:rsidP="00A601F2">
      <w:pPr>
        <w:rPr>
          <w:lang w:val="en-CA"/>
        </w:rPr>
      </w:pPr>
      <w:r w:rsidRPr="00A601F2">
        <w:rPr>
          <w:lang w:val="en-CA"/>
        </w:rPr>
        <w:t>Extending of the new API's introduced by the city of Windsor.</w:t>
      </w:r>
    </w:p>
    <w:p w14:paraId="789D6B26" w14:textId="77777777" w:rsidR="00A601F2" w:rsidRDefault="00A601F2" w:rsidP="00A601F2">
      <w:pPr>
        <w:rPr>
          <w:lang w:val="en-CA"/>
        </w:rPr>
      </w:pPr>
      <w:r w:rsidRPr="00A601F2">
        <w:rPr>
          <w:lang w:val="en-CA"/>
        </w:rPr>
        <w:t>Maintain and retrieval of users of the website.</w:t>
      </w:r>
    </w:p>
    <w:p w14:paraId="4A247A87" w14:textId="77777777" w:rsidR="00856174" w:rsidRPr="00A601F2" w:rsidRDefault="00856174" w:rsidP="00A601F2">
      <w:pPr>
        <w:rPr>
          <w:lang w:val="en-CA"/>
        </w:rPr>
      </w:pPr>
    </w:p>
    <w:p w14:paraId="747D7245" w14:textId="77777777" w:rsidR="00140B75" w:rsidRDefault="00140B75" w:rsidP="004E141F">
      <w:pPr>
        <w:pStyle w:val="Heading1"/>
      </w:pPr>
      <w:bookmarkStart w:id="23" w:name="_Toc464923819"/>
      <w:proofErr w:type="spellStart"/>
      <w:r>
        <w:t>Glossary</w:t>
      </w:r>
      <w:bookmarkEnd w:id="23"/>
      <w:proofErr w:type="spellEnd"/>
    </w:p>
    <w:p w14:paraId="0B95AA1F" w14:textId="77777777" w:rsidR="00AB6DB2" w:rsidRPr="00AB6DB2" w:rsidRDefault="00453181" w:rsidP="002908FF">
      <w:pPr>
        <w:rPr>
          <w:lang w:val="en-CA"/>
        </w:rPr>
      </w:pPr>
      <w:r w:rsidRPr="00453181">
        <w:rPr>
          <w:lang w:val="en-CA"/>
        </w:rPr>
        <w:br/>
      </w:r>
      <w:r w:rsidR="00AB6DB2" w:rsidRPr="00AB6DB2">
        <w:rPr>
          <w:lang w:val="en-CA"/>
        </w:rPr>
        <w:t xml:space="preserve">A list and dictionary is extremely important in order to guarantee that everyone </w:t>
      </w:r>
      <w:proofErr w:type="spellStart"/>
      <w:r w:rsidR="00AB6DB2" w:rsidRPr="00AB6DB2">
        <w:rPr>
          <w:lang w:val="en-CA"/>
        </w:rPr>
        <w:t>envolved</w:t>
      </w:r>
      <w:proofErr w:type="spellEnd"/>
      <w:r w:rsidR="00AB6DB2" w:rsidRPr="00AB6DB2">
        <w:rPr>
          <w:lang w:val="en-CA"/>
        </w:rPr>
        <w:t xml:space="preserve"> in the project will have a clear understanding </w:t>
      </w:r>
      <w:proofErr w:type="spellStart"/>
      <w:r w:rsidR="00AB6DB2" w:rsidRPr="00AB6DB2">
        <w:rPr>
          <w:lang w:val="en-CA"/>
        </w:rPr>
        <w:t>oof</w:t>
      </w:r>
      <w:proofErr w:type="spellEnd"/>
      <w:r w:rsidR="00AB6DB2" w:rsidRPr="00AB6DB2">
        <w:rPr>
          <w:lang w:val="en-CA"/>
        </w:rPr>
        <w:t xml:space="preserve"> some of the key words.</w:t>
      </w:r>
    </w:p>
    <w:p w14:paraId="07AC0DDB" w14:textId="77777777" w:rsidR="002908FF" w:rsidRPr="002908FF" w:rsidRDefault="006F0A3E" w:rsidP="002908FF">
      <w:pPr>
        <w:rPr>
          <w:lang w:val="en-CA"/>
        </w:rPr>
      </w:pPr>
      <w:r w:rsidRPr="002908FF">
        <w:rPr>
          <w:lang w:val="en-CA"/>
        </w:rPr>
        <w:t xml:space="preserve">IBM </w:t>
      </w:r>
      <w:r w:rsidR="00AB6DB2" w:rsidRPr="002908FF">
        <w:rPr>
          <w:lang w:val="en-CA"/>
        </w:rPr>
        <w:t xml:space="preserve">WATSON - </w:t>
      </w:r>
      <w:r w:rsidR="002908FF" w:rsidRPr="002908FF">
        <w:rPr>
          <w:lang w:val="en-CA"/>
        </w:rPr>
        <w:t>IBM Watson is a technology platform that uses natural language processing and machine learning to reveal insights from large amounts of unstructured data</w:t>
      </w:r>
      <w:r w:rsidR="001E69E4">
        <w:rPr>
          <w:lang w:val="en-CA"/>
        </w:rPr>
        <w:t>.</w:t>
      </w:r>
    </w:p>
    <w:p w14:paraId="6E9C2C93" w14:textId="77777777" w:rsidR="00AB6DB2" w:rsidRPr="002908FF" w:rsidRDefault="00AB6DB2" w:rsidP="002908FF">
      <w:pPr>
        <w:rPr>
          <w:lang w:val="en-CA"/>
        </w:rPr>
      </w:pPr>
      <w:proofErr w:type="spellStart"/>
      <w:r w:rsidRPr="002908FF">
        <w:rPr>
          <w:lang w:val="en-CA"/>
        </w:rPr>
        <w:t>CloudantDB</w:t>
      </w:r>
      <w:proofErr w:type="spellEnd"/>
      <w:r w:rsidRPr="002908FF">
        <w:rPr>
          <w:lang w:val="en-CA"/>
        </w:rPr>
        <w:t xml:space="preserve"> - </w:t>
      </w:r>
      <w:proofErr w:type="spellStart"/>
      <w:r w:rsidR="002908FF" w:rsidRPr="00CC46EE">
        <w:rPr>
          <w:bCs/>
          <w:shd w:val="clear" w:color="auto" w:fill="FFFFFF"/>
          <w:lang w:val="en-CA"/>
        </w:rPr>
        <w:t>Cloudant</w:t>
      </w:r>
      <w:proofErr w:type="spellEnd"/>
      <w:r w:rsidR="002908FF" w:rsidRPr="00CC46EE">
        <w:rPr>
          <w:rStyle w:val="apple-converted-space"/>
          <w:rFonts w:cs="Arial"/>
          <w:shd w:val="clear" w:color="auto" w:fill="FFFFFF"/>
          <w:lang w:val="en-CA"/>
        </w:rPr>
        <w:t> </w:t>
      </w:r>
      <w:r w:rsidR="002908FF" w:rsidRPr="00CC46EE">
        <w:rPr>
          <w:shd w:val="clear" w:color="auto" w:fill="FFFFFF"/>
          <w:lang w:val="en-CA"/>
        </w:rPr>
        <w:t xml:space="preserve">is an IBM software product, which is primarily delivered as a cloud-based service. </w:t>
      </w:r>
      <w:proofErr w:type="spellStart"/>
      <w:r w:rsidR="002908FF" w:rsidRPr="00CC46EE">
        <w:rPr>
          <w:shd w:val="clear" w:color="auto" w:fill="FFFFFF"/>
          <w:lang w:val="en-CA"/>
        </w:rPr>
        <w:t>Cloudant</w:t>
      </w:r>
      <w:proofErr w:type="spellEnd"/>
      <w:r w:rsidR="002908FF" w:rsidRPr="00CC46EE">
        <w:rPr>
          <w:shd w:val="clear" w:color="auto" w:fill="FFFFFF"/>
          <w:lang w:val="en-CA"/>
        </w:rPr>
        <w:t xml:space="preserve"> is an</w:t>
      </w:r>
      <w:r w:rsidR="002908FF" w:rsidRPr="00CC46EE">
        <w:rPr>
          <w:rStyle w:val="apple-converted-space"/>
          <w:rFonts w:cs="Arial"/>
          <w:shd w:val="clear" w:color="auto" w:fill="FFFFFF"/>
          <w:lang w:val="en-CA"/>
        </w:rPr>
        <w:t> </w:t>
      </w:r>
      <w:hyperlink r:id="rId11" w:tooltip="Open source" w:history="1">
        <w:r w:rsidR="002908FF" w:rsidRPr="00CC46EE">
          <w:rPr>
            <w:rStyle w:val="Hyperlink"/>
            <w:rFonts w:cs="Arial"/>
            <w:color w:val="auto"/>
            <w:u w:val="none"/>
            <w:shd w:val="clear" w:color="auto" w:fill="FFFFFF"/>
            <w:lang w:val="en-CA"/>
          </w:rPr>
          <w:t>open source</w:t>
        </w:r>
      </w:hyperlink>
      <w:r w:rsidR="002908FF" w:rsidRPr="00CC46EE">
        <w:rPr>
          <w:rStyle w:val="apple-converted-space"/>
          <w:rFonts w:cs="Arial"/>
          <w:shd w:val="clear" w:color="auto" w:fill="FFFFFF"/>
          <w:lang w:val="en-CA"/>
        </w:rPr>
        <w:t> </w:t>
      </w:r>
      <w:r w:rsidR="002908FF" w:rsidRPr="00CC46EE">
        <w:rPr>
          <w:shd w:val="clear" w:color="auto" w:fill="FFFFFF"/>
          <w:lang w:val="en-CA"/>
        </w:rPr>
        <w:t xml:space="preserve">non-relational, distributed database service of the same name. </w:t>
      </w:r>
      <w:proofErr w:type="spellStart"/>
      <w:r w:rsidR="002908FF" w:rsidRPr="00CC46EE">
        <w:rPr>
          <w:shd w:val="clear" w:color="auto" w:fill="FFFFFF"/>
          <w:lang w:val="en-CA"/>
        </w:rPr>
        <w:t>Cloudant</w:t>
      </w:r>
      <w:proofErr w:type="spellEnd"/>
      <w:r w:rsidR="002908FF" w:rsidRPr="00CC46EE">
        <w:rPr>
          <w:shd w:val="clear" w:color="auto" w:fill="FFFFFF"/>
          <w:lang w:val="en-CA"/>
        </w:rPr>
        <w:t xml:space="preserve"> is based on the</w:t>
      </w:r>
      <w:r w:rsidR="002908FF" w:rsidRPr="00CC46EE">
        <w:rPr>
          <w:rStyle w:val="apple-converted-space"/>
          <w:rFonts w:cs="Arial"/>
          <w:shd w:val="clear" w:color="auto" w:fill="FFFFFF"/>
          <w:lang w:val="en-CA"/>
        </w:rPr>
        <w:t> </w:t>
      </w:r>
      <w:hyperlink r:id="rId12" w:tooltip="Apache Software Foundation" w:history="1">
        <w:r w:rsidR="002908FF" w:rsidRPr="00CC46EE">
          <w:rPr>
            <w:rStyle w:val="Hyperlink"/>
            <w:rFonts w:cs="Arial"/>
            <w:color w:val="auto"/>
            <w:u w:val="none"/>
            <w:shd w:val="clear" w:color="auto" w:fill="FFFFFF"/>
            <w:lang w:val="en-CA"/>
          </w:rPr>
          <w:t>Apache</w:t>
        </w:r>
      </w:hyperlink>
      <w:r w:rsidR="002908FF" w:rsidRPr="00CC46EE">
        <w:rPr>
          <w:shd w:val="clear" w:color="auto" w:fill="FFFFFF"/>
          <w:lang w:val="en-CA"/>
        </w:rPr>
        <w:t>-backed</w:t>
      </w:r>
      <w:r w:rsidR="002908FF" w:rsidRPr="00CC46EE">
        <w:rPr>
          <w:rStyle w:val="apple-converted-space"/>
          <w:rFonts w:cs="Arial"/>
          <w:shd w:val="clear" w:color="auto" w:fill="FFFFFF"/>
          <w:lang w:val="en-CA"/>
        </w:rPr>
        <w:t> </w:t>
      </w:r>
      <w:hyperlink r:id="rId13" w:tooltip="CouchDB" w:history="1">
        <w:proofErr w:type="spellStart"/>
        <w:r w:rsidR="002908FF" w:rsidRPr="00CC46EE">
          <w:rPr>
            <w:rStyle w:val="Hyperlink"/>
            <w:rFonts w:cs="Arial"/>
            <w:color w:val="auto"/>
            <w:u w:val="none"/>
            <w:shd w:val="clear" w:color="auto" w:fill="FFFFFF"/>
            <w:lang w:val="en-CA"/>
          </w:rPr>
          <w:t>CouchDB</w:t>
        </w:r>
        <w:proofErr w:type="spellEnd"/>
      </w:hyperlink>
      <w:r w:rsidR="002908FF" w:rsidRPr="00CC46EE">
        <w:rPr>
          <w:rStyle w:val="apple-converted-space"/>
          <w:rFonts w:cs="Arial"/>
          <w:shd w:val="clear" w:color="auto" w:fill="FFFFFF"/>
          <w:lang w:val="en-CA"/>
        </w:rPr>
        <w:t> </w:t>
      </w:r>
      <w:r w:rsidR="002908FF" w:rsidRPr="00CC46EE">
        <w:rPr>
          <w:shd w:val="clear" w:color="auto" w:fill="FFFFFF"/>
          <w:lang w:val="en-CA"/>
        </w:rPr>
        <w:t>project and the open source</w:t>
      </w:r>
      <w:r w:rsidR="002908FF" w:rsidRPr="00CC46EE">
        <w:rPr>
          <w:rStyle w:val="apple-converted-space"/>
          <w:rFonts w:cs="Arial"/>
          <w:shd w:val="clear" w:color="auto" w:fill="FFFFFF"/>
          <w:lang w:val="en-CA"/>
        </w:rPr>
        <w:t> </w:t>
      </w:r>
      <w:hyperlink r:id="rId14" w:tooltip="BigCouch" w:history="1">
        <w:proofErr w:type="spellStart"/>
        <w:r w:rsidR="002908FF" w:rsidRPr="00CC46EE">
          <w:rPr>
            <w:rStyle w:val="Hyperlink"/>
            <w:rFonts w:cs="Arial"/>
            <w:color w:val="auto"/>
            <w:u w:val="none"/>
            <w:shd w:val="clear" w:color="auto" w:fill="FFFFFF"/>
            <w:lang w:val="en-CA"/>
          </w:rPr>
          <w:t>BigCouch</w:t>
        </w:r>
        <w:proofErr w:type="spellEnd"/>
      </w:hyperlink>
      <w:r w:rsidR="002908FF" w:rsidRPr="00CC46EE">
        <w:rPr>
          <w:rStyle w:val="apple-converted-space"/>
          <w:rFonts w:cs="Arial"/>
          <w:shd w:val="clear" w:color="auto" w:fill="FFFFFF"/>
          <w:lang w:val="en-CA"/>
        </w:rPr>
        <w:t> </w:t>
      </w:r>
      <w:r w:rsidR="002908FF" w:rsidRPr="00CC46EE">
        <w:rPr>
          <w:shd w:val="clear" w:color="auto" w:fill="FFFFFF"/>
          <w:lang w:val="en-CA"/>
        </w:rPr>
        <w:t>project.</w:t>
      </w:r>
    </w:p>
    <w:p w14:paraId="7866EF12" w14:textId="77777777" w:rsidR="00AB6DB2" w:rsidRDefault="00AB6DB2" w:rsidP="004E141F">
      <w:pPr>
        <w:rPr>
          <w:lang w:val="en-CA"/>
        </w:rPr>
      </w:pPr>
      <w:r>
        <w:rPr>
          <w:lang w:val="en-CA"/>
        </w:rPr>
        <w:t xml:space="preserve">DevOps </w:t>
      </w:r>
      <w:r w:rsidR="001E69E4">
        <w:rPr>
          <w:lang w:val="en-CA"/>
        </w:rPr>
        <w:t xml:space="preserve">- </w:t>
      </w:r>
      <w:r w:rsidR="001E69E4" w:rsidRPr="001E69E4">
        <w:rPr>
          <w:lang w:val="en-CA"/>
        </w:rPr>
        <w:t>It aims at establishing a culture and environment where building, </w:t>
      </w:r>
      <w:hyperlink r:id="rId15" w:tooltip="Software testing" w:history="1">
        <w:r w:rsidR="001E69E4" w:rsidRPr="001E69E4">
          <w:rPr>
            <w:lang w:val="en-CA"/>
          </w:rPr>
          <w:t>testing</w:t>
        </w:r>
      </w:hyperlink>
      <w:r w:rsidR="001E69E4" w:rsidRPr="001E69E4">
        <w:rPr>
          <w:lang w:val="en-CA"/>
        </w:rPr>
        <w:t>, and releasing software can happen rapidly, frequently, and more reliably</w:t>
      </w:r>
      <w:r w:rsidR="001E69E4">
        <w:rPr>
          <w:lang w:val="en-CA"/>
        </w:rPr>
        <w:t>. [1]</w:t>
      </w:r>
    </w:p>
    <w:p w14:paraId="1FEE867E" w14:textId="77777777" w:rsidR="00AB6DB2" w:rsidRPr="009B2566" w:rsidRDefault="00AB6DB2" w:rsidP="004E141F">
      <w:pPr>
        <w:rPr>
          <w:lang w:val="en-CA"/>
        </w:rPr>
      </w:pPr>
      <w:r>
        <w:rPr>
          <w:lang w:val="en-CA"/>
        </w:rPr>
        <w:t xml:space="preserve">RESTful </w:t>
      </w:r>
      <w:r w:rsidRPr="00A119E5">
        <w:rPr>
          <w:lang w:val="en-CA"/>
        </w:rPr>
        <w:t xml:space="preserve">– </w:t>
      </w:r>
      <w:r w:rsidR="009B2566" w:rsidRPr="009B2566">
        <w:rPr>
          <w:lang w:val="en-CA"/>
        </w:rPr>
        <w:t>Representational state transfer (REST) or RESTful </w:t>
      </w:r>
      <w:hyperlink r:id="rId16" w:tooltip="Web service" w:history="1">
        <w:r w:rsidR="009B2566" w:rsidRPr="009B2566">
          <w:rPr>
            <w:lang w:val="en-CA"/>
          </w:rPr>
          <w:t>web services</w:t>
        </w:r>
      </w:hyperlink>
      <w:r w:rsidR="009B2566" w:rsidRPr="009B2566">
        <w:rPr>
          <w:lang w:val="en-CA"/>
        </w:rPr>
        <w:t> are one way of providing interoperability between computer systems on the </w:t>
      </w:r>
      <w:hyperlink r:id="rId17" w:tooltip="Internet" w:history="1">
        <w:r w:rsidR="009B2566" w:rsidRPr="009B2566">
          <w:rPr>
            <w:lang w:val="en-CA"/>
          </w:rPr>
          <w:t>internet</w:t>
        </w:r>
      </w:hyperlink>
      <w:r w:rsidR="009B2566" w:rsidRPr="009B2566">
        <w:rPr>
          <w:lang w:val="en-CA"/>
        </w:rPr>
        <w:t>. REST-compliant web services allow requesting systems to access and manipulate textual representations of </w:t>
      </w:r>
      <w:hyperlink r:id="rId18" w:tooltip="Web resource" w:history="1">
        <w:r w:rsidR="009B2566" w:rsidRPr="009B2566">
          <w:rPr>
            <w:lang w:val="en-CA"/>
          </w:rPr>
          <w:t>web resources</w:t>
        </w:r>
      </w:hyperlink>
      <w:r w:rsidR="009B2566" w:rsidRPr="009B2566">
        <w:rPr>
          <w:lang w:val="en-CA"/>
        </w:rPr>
        <w:t> using a uniform and predefined set of </w:t>
      </w:r>
      <w:hyperlink r:id="rId19" w:tooltip="Stateless protocol" w:history="1">
        <w:r w:rsidR="009B2566" w:rsidRPr="009B2566">
          <w:rPr>
            <w:lang w:val="en-CA"/>
          </w:rPr>
          <w:t>stateless</w:t>
        </w:r>
      </w:hyperlink>
      <w:r w:rsidR="009B2566" w:rsidRPr="009B2566">
        <w:rPr>
          <w:lang w:val="en-CA"/>
        </w:rPr>
        <w:t> operations</w:t>
      </w:r>
      <w:r w:rsidR="009B2566">
        <w:rPr>
          <w:lang w:val="en-CA"/>
        </w:rPr>
        <w:t>. [2]</w:t>
      </w:r>
    </w:p>
    <w:p w14:paraId="1CAA5A7B" w14:textId="77777777" w:rsidR="00AB6DB2" w:rsidRDefault="00AB6DB2" w:rsidP="004E141F">
      <w:pPr>
        <w:rPr>
          <w:lang w:val="en-CA"/>
        </w:rPr>
      </w:pPr>
      <w:r w:rsidRPr="00240099">
        <w:rPr>
          <w:lang w:val="en-CA"/>
        </w:rPr>
        <w:t xml:space="preserve">Open Data – </w:t>
      </w:r>
      <w:r w:rsidR="00A119E5" w:rsidRPr="00240099">
        <w:rPr>
          <w:lang w:val="en-CA"/>
        </w:rPr>
        <w:t xml:space="preserve">Open Data is a </w:t>
      </w:r>
      <w:proofErr w:type="spellStart"/>
      <w:r w:rsidR="00A119E5" w:rsidRPr="00240099">
        <w:rPr>
          <w:lang w:val="en-CA"/>
        </w:rPr>
        <w:t>basico</w:t>
      </w:r>
      <w:proofErr w:type="spellEnd"/>
      <w:r w:rsidR="00A119E5" w:rsidRPr="00240099">
        <w:rPr>
          <w:lang w:val="en-CA"/>
        </w:rPr>
        <w:t xml:space="preserve"> repository of data on basic </w:t>
      </w:r>
      <w:proofErr w:type="spellStart"/>
      <w:r w:rsidR="00A119E5" w:rsidRPr="00240099">
        <w:rPr>
          <w:lang w:val="en-CA"/>
        </w:rPr>
        <w:t>serices</w:t>
      </w:r>
      <w:proofErr w:type="spellEnd"/>
      <w:r w:rsidR="00A119E5" w:rsidRPr="00240099">
        <w:rPr>
          <w:lang w:val="en-CA"/>
        </w:rPr>
        <w:t xml:space="preserve"> provided by the </w:t>
      </w:r>
      <w:proofErr w:type="spellStart"/>
      <w:r w:rsidR="00A119E5" w:rsidRPr="00240099">
        <w:rPr>
          <w:lang w:val="en-CA"/>
        </w:rPr>
        <w:t>citieis</w:t>
      </w:r>
      <w:proofErr w:type="spellEnd"/>
      <w:r w:rsidR="00A119E5" w:rsidRPr="00240099">
        <w:rPr>
          <w:lang w:val="en-CA"/>
        </w:rPr>
        <w:t xml:space="preserve"> in this case, the City of Windsor. The Data </w:t>
      </w:r>
      <w:proofErr w:type="spellStart"/>
      <w:r w:rsidR="00A119E5" w:rsidRPr="00240099">
        <w:rPr>
          <w:lang w:val="en-CA"/>
        </w:rPr>
        <w:t>Cataougue</w:t>
      </w:r>
      <w:proofErr w:type="spellEnd"/>
      <w:r w:rsidR="00A119E5" w:rsidRPr="00240099">
        <w:rPr>
          <w:lang w:val="en-CA"/>
        </w:rPr>
        <w:t xml:space="preserve"> contains data about hospitals, roads, garbage collection, bike lanes, community centres and many others.</w:t>
      </w:r>
    </w:p>
    <w:p w14:paraId="4E5DD7D5" w14:textId="77777777" w:rsidR="00856174" w:rsidRDefault="00856174" w:rsidP="004E141F">
      <w:pPr>
        <w:rPr>
          <w:lang w:val="en-CA"/>
        </w:rPr>
      </w:pPr>
      <w:r>
        <w:rPr>
          <w:lang w:val="en-CA"/>
        </w:rPr>
        <w:t xml:space="preserve">Windsorite – The </w:t>
      </w:r>
      <w:proofErr w:type="spellStart"/>
      <w:r>
        <w:rPr>
          <w:lang w:val="en-CA"/>
        </w:rPr>
        <w:t>newcommers</w:t>
      </w:r>
      <w:proofErr w:type="spellEnd"/>
      <w:r>
        <w:rPr>
          <w:lang w:val="en-CA"/>
        </w:rPr>
        <w:t xml:space="preserve"> </w:t>
      </w:r>
      <w:r w:rsidR="00702754">
        <w:rPr>
          <w:lang w:val="en-CA"/>
        </w:rPr>
        <w:t xml:space="preserve">to </w:t>
      </w:r>
      <w:r>
        <w:rPr>
          <w:lang w:val="en-CA"/>
        </w:rPr>
        <w:t>the city of Windsor.</w:t>
      </w:r>
    </w:p>
    <w:p w14:paraId="012DD43C" w14:textId="77777777" w:rsidR="00C96EF7" w:rsidRPr="00240099" w:rsidRDefault="00C96EF7" w:rsidP="004E141F">
      <w:pPr>
        <w:rPr>
          <w:lang w:val="en-CA"/>
        </w:rPr>
      </w:pPr>
      <w:r>
        <w:rPr>
          <w:lang w:val="en-CA"/>
        </w:rPr>
        <w:t xml:space="preserve">GitHub </w:t>
      </w:r>
      <w:r w:rsidR="004305F5">
        <w:rPr>
          <w:lang w:val="en-CA"/>
        </w:rPr>
        <w:t>–</w:t>
      </w:r>
      <w:r>
        <w:rPr>
          <w:lang w:val="en-CA"/>
        </w:rPr>
        <w:t xml:space="preserve"> </w:t>
      </w:r>
      <w:r w:rsidR="004305F5">
        <w:rPr>
          <w:lang w:val="en-CA"/>
        </w:rPr>
        <w:t xml:space="preserve">Remote </w:t>
      </w:r>
    </w:p>
    <w:p w14:paraId="5633AAB5" w14:textId="77777777" w:rsidR="00140B75" w:rsidRPr="00E311D0" w:rsidRDefault="00140B75" w:rsidP="004E141F">
      <w:pPr>
        <w:pStyle w:val="Heading1"/>
        <w:rPr>
          <w:lang w:val="en-CA"/>
        </w:rPr>
      </w:pPr>
      <w:bookmarkStart w:id="24" w:name="_Toc464923820"/>
      <w:r w:rsidRPr="00E311D0">
        <w:rPr>
          <w:lang w:val="en-CA"/>
        </w:rPr>
        <w:t>Risk List</w:t>
      </w:r>
      <w:bookmarkEnd w:id="24"/>
    </w:p>
    <w:p w14:paraId="1728C257" w14:textId="77777777" w:rsidR="0059187E" w:rsidRDefault="00453181" w:rsidP="00453181">
      <w:pPr>
        <w:rPr>
          <w:lang w:val="en-CA"/>
        </w:rPr>
      </w:pPr>
      <w:r>
        <w:rPr>
          <w:lang w:val="en-CA"/>
        </w:rPr>
        <w:br/>
      </w:r>
      <w:r w:rsidR="0059187E" w:rsidRPr="0059187E">
        <w:rPr>
          <w:lang w:val="en-CA"/>
        </w:rPr>
        <w:t xml:space="preserve">The risk list </w:t>
      </w:r>
      <w:r w:rsidR="0059187E">
        <w:rPr>
          <w:lang w:val="en-CA"/>
        </w:rPr>
        <w:t xml:space="preserve">bellow </w:t>
      </w:r>
      <w:proofErr w:type="gramStart"/>
      <w:r w:rsidR="0059187E">
        <w:rPr>
          <w:lang w:val="en-CA"/>
        </w:rPr>
        <w:t>contain</w:t>
      </w:r>
      <w:proofErr w:type="gramEnd"/>
      <w:r w:rsidR="0059187E">
        <w:rPr>
          <w:lang w:val="en-CA"/>
        </w:rPr>
        <w:t xml:space="preserve"> the identified risks that can be early identified by the team. Managing the risks tend to maximize our changes to have a </w:t>
      </w:r>
      <w:proofErr w:type="spellStart"/>
      <w:r w:rsidR="0059187E">
        <w:rPr>
          <w:lang w:val="en-CA"/>
        </w:rPr>
        <w:t>succesfull</w:t>
      </w:r>
      <w:proofErr w:type="spellEnd"/>
      <w:r w:rsidR="0059187E">
        <w:rPr>
          <w:lang w:val="en-CA"/>
        </w:rPr>
        <w:t xml:space="preserve"> project so that a plan on how to manage them can also be built.</w:t>
      </w:r>
    </w:p>
    <w:p w14:paraId="11B447B8" w14:textId="77777777" w:rsidR="0059187E" w:rsidRPr="0059187E" w:rsidRDefault="0059187E" w:rsidP="004E141F">
      <w:pPr>
        <w:rPr>
          <w:lang w:val="en-CA"/>
        </w:rPr>
      </w:pPr>
      <w:r>
        <w:rPr>
          <w:lang w:val="en-CA"/>
        </w:rPr>
        <w:t>Risks are categorized as below.</w:t>
      </w:r>
    </w:p>
    <w:p w14:paraId="4C301597" w14:textId="77777777" w:rsidR="0059187E" w:rsidRPr="00453181" w:rsidRDefault="0059187E" w:rsidP="00956331">
      <w:pPr>
        <w:pStyle w:val="Heading2"/>
        <w:rPr>
          <w:shd w:val="clear" w:color="auto" w:fill="FFFFFF"/>
          <w:lang w:val="en-CA"/>
        </w:rPr>
      </w:pPr>
      <w:bookmarkStart w:id="25" w:name="_Toc464923821"/>
      <w:r w:rsidRPr="00453181">
        <w:rPr>
          <w:lang w:val="en-CA"/>
        </w:rPr>
        <w:t>Development</w:t>
      </w:r>
      <w:r w:rsidRPr="00453181">
        <w:rPr>
          <w:shd w:val="clear" w:color="auto" w:fill="FFFFFF"/>
          <w:lang w:val="en-CA"/>
        </w:rPr>
        <w:t xml:space="preserve"> environment</w:t>
      </w:r>
      <w:r w:rsidR="003C1EEC" w:rsidRPr="00453181">
        <w:rPr>
          <w:shd w:val="clear" w:color="auto" w:fill="FFFFFF"/>
          <w:lang w:val="en-CA"/>
        </w:rPr>
        <w:t xml:space="preserve"> and Management</w:t>
      </w:r>
      <w:bookmarkEnd w:id="25"/>
    </w:p>
    <w:p w14:paraId="6BB92116" w14:textId="77777777" w:rsidR="0097611A" w:rsidRPr="00956331" w:rsidRDefault="0059187E" w:rsidP="009C1FEC">
      <w:pPr>
        <w:pStyle w:val="ListParagraph"/>
        <w:numPr>
          <w:ilvl w:val="0"/>
          <w:numId w:val="10"/>
        </w:numPr>
        <w:rPr>
          <w:lang w:val="en-CA" w:eastAsia="pt-BR"/>
        </w:rPr>
      </w:pPr>
      <w:r w:rsidRPr="00956331">
        <w:rPr>
          <w:lang w:val="en-CA" w:eastAsia="pt-BR"/>
        </w:rPr>
        <w:t>Is the team familiar and ready to manage the project with the project management tools available?</w:t>
      </w:r>
    </w:p>
    <w:p w14:paraId="38374406" w14:textId="77777777" w:rsidR="0097611A" w:rsidRPr="00956331" w:rsidRDefault="00604FC2" w:rsidP="009C1FEC">
      <w:pPr>
        <w:pStyle w:val="ListParagraph"/>
        <w:numPr>
          <w:ilvl w:val="0"/>
          <w:numId w:val="10"/>
        </w:numPr>
        <w:rPr>
          <w:lang w:val="en-CA" w:eastAsia="pt-BR"/>
        </w:rPr>
      </w:pPr>
      <w:r w:rsidRPr="00956331">
        <w:rPr>
          <w:lang w:val="en-CA" w:eastAsia="pt-BR"/>
        </w:rPr>
        <w:t xml:space="preserve">Project will be developed and deployed in </w:t>
      </w:r>
      <w:proofErr w:type="spellStart"/>
      <w:r w:rsidRPr="00956331">
        <w:rPr>
          <w:lang w:val="en-CA" w:eastAsia="pt-BR"/>
        </w:rPr>
        <w:t>BlueMix</w:t>
      </w:r>
      <w:proofErr w:type="spellEnd"/>
      <w:r w:rsidRPr="00956331">
        <w:rPr>
          <w:lang w:val="en-CA" w:eastAsia="pt-BR"/>
        </w:rPr>
        <w:t>, IBM cloud based environment</w:t>
      </w:r>
    </w:p>
    <w:p w14:paraId="3B397DE9" w14:textId="77777777" w:rsidR="0097611A" w:rsidRPr="00956331" w:rsidRDefault="009C1FEC" w:rsidP="009C1FEC">
      <w:pPr>
        <w:pStyle w:val="ListParagraph"/>
        <w:numPr>
          <w:ilvl w:val="1"/>
          <w:numId w:val="10"/>
        </w:numPr>
        <w:rPr>
          <w:lang w:val="en-CA" w:eastAsia="pt-BR"/>
        </w:rPr>
      </w:pPr>
      <w:r>
        <w:rPr>
          <w:lang w:val="en-CA" w:eastAsia="pt-BR"/>
        </w:rPr>
        <w:t>Team should gain the necessary knowledge in time.</w:t>
      </w:r>
    </w:p>
    <w:p w14:paraId="27A0246B" w14:textId="77777777" w:rsidR="0097611A" w:rsidRPr="00956331" w:rsidRDefault="0097611A" w:rsidP="009C1FEC">
      <w:pPr>
        <w:pStyle w:val="ListParagraph"/>
        <w:numPr>
          <w:ilvl w:val="1"/>
          <w:numId w:val="10"/>
        </w:numPr>
        <w:rPr>
          <w:lang w:val="en-CA" w:eastAsia="pt-BR"/>
        </w:rPr>
      </w:pPr>
      <w:r w:rsidRPr="00956331">
        <w:rPr>
          <w:lang w:val="en-CA" w:eastAsia="pt-BR"/>
        </w:rPr>
        <w:t>Is the available help resources and technical support goin</w:t>
      </w:r>
      <w:r w:rsidR="000B4934">
        <w:rPr>
          <w:lang w:val="en-CA" w:eastAsia="pt-BR"/>
        </w:rPr>
        <w:t>g</w:t>
      </w:r>
      <w:r w:rsidRPr="00956331">
        <w:rPr>
          <w:lang w:val="en-CA" w:eastAsia="pt-BR"/>
        </w:rPr>
        <w:t xml:space="preserve"> to be enough and fast enough to meet our </w:t>
      </w:r>
      <w:proofErr w:type="spellStart"/>
      <w:r w:rsidRPr="00956331">
        <w:rPr>
          <w:lang w:val="en-CA" w:eastAsia="pt-BR"/>
        </w:rPr>
        <w:t>developers</w:t>
      </w:r>
      <w:proofErr w:type="spellEnd"/>
      <w:r w:rsidRPr="00956331">
        <w:rPr>
          <w:lang w:val="en-CA" w:eastAsia="pt-BR"/>
        </w:rPr>
        <w:t xml:space="preserve"> needs?</w:t>
      </w:r>
    </w:p>
    <w:p w14:paraId="45A1EF5E" w14:textId="77777777" w:rsidR="0097611A" w:rsidRPr="00956331" w:rsidRDefault="002A4622" w:rsidP="009C1FEC">
      <w:pPr>
        <w:pStyle w:val="ListParagraph"/>
        <w:numPr>
          <w:ilvl w:val="0"/>
          <w:numId w:val="10"/>
        </w:numPr>
        <w:rPr>
          <w:lang w:val="en-CA" w:eastAsia="pt-BR"/>
        </w:rPr>
      </w:pPr>
      <w:r w:rsidRPr="00956331">
        <w:rPr>
          <w:lang w:val="en-CA" w:eastAsia="pt-BR"/>
        </w:rPr>
        <w:lastRenderedPageBreak/>
        <w:t xml:space="preserve">Regarding the source and version </w:t>
      </w:r>
      <w:proofErr w:type="spellStart"/>
      <w:r w:rsidRPr="00956331">
        <w:rPr>
          <w:lang w:val="en-CA" w:eastAsia="pt-BR"/>
        </w:rPr>
        <w:t>controle</w:t>
      </w:r>
      <w:proofErr w:type="spellEnd"/>
      <w:r w:rsidRPr="00956331">
        <w:rPr>
          <w:lang w:val="en-CA" w:eastAsia="pt-BR"/>
        </w:rPr>
        <w:t xml:space="preserve"> process</w:t>
      </w:r>
    </w:p>
    <w:p w14:paraId="7068C276" w14:textId="77777777" w:rsidR="0097611A" w:rsidRPr="00956331" w:rsidRDefault="002A4622" w:rsidP="009C1FEC">
      <w:pPr>
        <w:pStyle w:val="ListParagraph"/>
        <w:numPr>
          <w:ilvl w:val="1"/>
          <w:numId w:val="10"/>
        </w:numPr>
        <w:rPr>
          <w:lang w:val="en-CA" w:eastAsia="pt-BR"/>
        </w:rPr>
      </w:pPr>
      <w:r w:rsidRPr="00956331">
        <w:rPr>
          <w:lang w:val="en-CA" w:eastAsia="pt-BR"/>
        </w:rPr>
        <w:t xml:space="preserve">Do all developers have the </w:t>
      </w:r>
      <w:proofErr w:type="spellStart"/>
      <w:r w:rsidRPr="00956331">
        <w:rPr>
          <w:lang w:val="en-CA" w:eastAsia="pt-BR"/>
        </w:rPr>
        <w:t>minimun</w:t>
      </w:r>
      <w:proofErr w:type="spellEnd"/>
      <w:r w:rsidRPr="00956331">
        <w:rPr>
          <w:lang w:val="en-CA" w:eastAsia="pt-BR"/>
        </w:rPr>
        <w:t xml:space="preserve"> necessary experience to upload and manage their work into the share Git repository?</w:t>
      </w:r>
    </w:p>
    <w:p w14:paraId="7DF9167C" w14:textId="77777777" w:rsidR="002A4622" w:rsidRPr="00956331" w:rsidRDefault="002A4622" w:rsidP="009C1FEC">
      <w:pPr>
        <w:pStyle w:val="ListParagraph"/>
        <w:numPr>
          <w:ilvl w:val="1"/>
          <w:numId w:val="10"/>
        </w:numPr>
        <w:rPr>
          <w:lang w:val="en-CA" w:eastAsia="pt-BR"/>
        </w:rPr>
      </w:pPr>
      <w:r w:rsidRPr="00956331">
        <w:rPr>
          <w:lang w:val="en-CA" w:eastAsia="pt-BR"/>
        </w:rPr>
        <w:t>Do all developers understand the basic concept of versioning and branches with Git system?</w:t>
      </w:r>
    </w:p>
    <w:p w14:paraId="57E0895C" w14:textId="77777777" w:rsidR="00301344" w:rsidRPr="00D30D6D" w:rsidRDefault="003C1EEC" w:rsidP="00301344">
      <w:pPr>
        <w:pStyle w:val="Heading2"/>
        <w:rPr>
          <w:rFonts w:eastAsia="Times New Roman"/>
          <w:lang w:val="en-CA" w:eastAsia="pt-BR"/>
        </w:rPr>
      </w:pPr>
      <w:bookmarkStart w:id="26" w:name="_Toc464923822"/>
      <w:r>
        <w:rPr>
          <w:rFonts w:eastAsia="Times New Roman"/>
          <w:lang w:val="en-CA" w:eastAsia="pt-BR"/>
        </w:rPr>
        <w:t>Technical</w:t>
      </w:r>
      <w:bookmarkEnd w:id="26"/>
    </w:p>
    <w:p w14:paraId="5C026111" w14:textId="77777777" w:rsidR="00D30D6D" w:rsidRDefault="00D30D6D" w:rsidP="00D30D6D">
      <w:pPr>
        <w:pStyle w:val="ListParagraph"/>
        <w:numPr>
          <w:ilvl w:val="0"/>
          <w:numId w:val="11"/>
        </w:numPr>
        <w:rPr>
          <w:lang w:val="en-CA" w:eastAsia="pt-BR"/>
        </w:rPr>
      </w:pPr>
      <w:r w:rsidRPr="00D30D6D">
        <w:rPr>
          <w:lang w:val="en-CA" w:eastAsia="pt-BR"/>
        </w:rPr>
        <w:t xml:space="preserve">Does the team have basic knowledge of the basic services and APIs that will be used from </w:t>
      </w:r>
      <w:proofErr w:type="spellStart"/>
      <w:r w:rsidRPr="00D30D6D">
        <w:rPr>
          <w:lang w:val="en-CA" w:eastAsia="pt-BR"/>
        </w:rPr>
        <w:t>BlueMix</w:t>
      </w:r>
      <w:proofErr w:type="spellEnd"/>
      <w:r w:rsidR="00A3653F">
        <w:rPr>
          <w:lang w:val="en-CA" w:eastAsia="pt-BR"/>
        </w:rPr>
        <w:t>?</w:t>
      </w:r>
    </w:p>
    <w:p w14:paraId="6252B06D" w14:textId="77777777" w:rsidR="00A3653F" w:rsidRDefault="00A3653F" w:rsidP="00D30D6D">
      <w:pPr>
        <w:pStyle w:val="ListParagraph"/>
        <w:numPr>
          <w:ilvl w:val="0"/>
          <w:numId w:val="11"/>
        </w:numPr>
        <w:rPr>
          <w:lang w:val="en-CA" w:eastAsia="pt-BR"/>
        </w:rPr>
      </w:pPr>
      <w:r>
        <w:rPr>
          <w:lang w:val="en-CA" w:eastAsia="pt-BR"/>
        </w:rPr>
        <w:t>Is there any tool to support software planning and activities tracking?</w:t>
      </w:r>
    </w:p>
    <w:p w14:paraId="19472AFA" w14:textId="77777777" w:rsidR="00A3653F" w:rsidRPr="005B1645" w:rsidRDefault="003C1EEC" w:rsidP="005B1645">
      <w:pPr>
        <w:pStyle w:val="ListParagraph"/>
        <w:numPr>
          <w:ilvl w:val="0"/>
          <w:numId w:val="11"/>
        </w:numPr>
        <w:rPr>
          <w:lang w:val="en-CA" w:eastAsia="pt-BR"/>
        </w:rPr>
      </w:pPr>
      <w:r>
        <w:rPr>
          <w:lang w:val="en-CA" w:eastAsia="pt-BR"/>
        </w:rPr>
        <w:t xml:space="preserve">Will the team have the experience to use DevOps in order to have </w:t>
      </w:r>
      <w:proofErr w:type="spellStart"/>
      <w:r>
        <w:rPr>
          <w:lang w:val="en-CA" w:eastAsia="pt-BR"/>
        </w:rPr>
        <w:t>continuosly</w:t>
      </w:r>
      <w:proofErr w:type="spellEnd"/>
      <w:r>
        <w:rPr>
          <w:lang w:val="en-CA" w:eastAsia="pt-BR"/>
        </w:rPr>
        <w:t xml:space="preserve"> and automatic system build and deployment?</w:t>
      </w:r>
    </w:p>
    <w:p w14:paraId="5A488971" w14:textId="77777777" w:rsidR="00A3653F" w:rsidRDefault="00D30D6D" w:rsidP="009C1FEC">
      <w:pPr>
        <w:pStyle w:val="ListParagraph"/>
        <w:numPr>
          <w:ilvl w:val="0"/>
          <w:numId w:val="12"/>
        </w:numPr>
        <w:rPr>
          <w:lang w:val="en-CA" w:eastAsia="pt-BR"/>
        </w:rPr>
      </w:pPr>
      <w:r w:rsidRPr="00A3653F">
        <w:rPr>
          <w:lang w:val="en-CA" w:eastAsia="pt-BR"/>
        </w:rPr>
        <w:t>Will Watson API/Service provide the expected results in order to system actually offer the desired result?</w:t>
      </w:r>
    </w:p>
    <w:p w14:paraId="2BCD9EFA" w14:textId="77777777" w:rsidR="003C1EEC" w:rsidRDefault="003C1EEC" w:rsidP="009C1FEC">
      <w:pPr>
        <w:pStyle w:val="ListParagraph"/>
        <w:numPr>
          <w:ilvl w:val="0"/>
          <w:numId w:val="12"/>
        </w:numPr>
        <w:rPr>
          <w:lang w:val="en-CA" w:eastAsia="pt-BR"/>
        </w:rPr>
      </w:pPr>
      <w:r>
        <w:rPr>
          <w:lang w:val="en-CA" w:eastAsia="pt-BR"/>
        </w:rPr>
        <w:t xml:space="preserve">Is the </w:t>
      </w:r>
      <w:proofErr w:type="spellStart"/>
      <w:r>
        <w:rPr>
          <w:lang w:val="en-CA" w:eastAsia="pt-BR"/>
        </w:rPr>
        <w:t>NoSql</w:t>
      </w:r>
      <w:proofErr w:type="spellEnd"/>
      <w:r>
        <w:rPr>
          <w:lang w:val="en-CA" w:eastAsia="pt-BR"/>
        </w:rPr>
        <w:t xml:space="preserve"> </w:t>
      </w:r>
      <w:proofErr w:type="spellStart"/>
      <w:proofErr w:type="gramStart"/>
      <w:r>
        <w:rPr>
          <w:lang w:val="en-CA" w:eastAsia="pt-BR"/>
        </w:rPr>
        <w:t>techology</w:t>
      </w:r>
      <w:proofErr w:type="spellEnd"/>
      <w:r>
        <w:rPr>
          <w:lang w:val="en-CA" w:eastAsia="pt-BR"/>
        </w:rPr>
        <w:t xml:space="preserve">  appropriate</w:t>
      </w:r>
      <w:proofErr w:type="gramEnd"/>
      <w:r>
        <w:rPr>
          <w:lang w:val="en-CA" w:eastAsia="pt-BR"/>
        </w:rPr>
        <w:t xml:space="preserve"> for the project or traditional Relational SQL should be adopted?</w:t>
      </w:r>
    </w:p>
    <w:p w14:paraId="0A589804" w14:textId="77777777" w:rsidR="00260C85" w:rsidRDefault="0059187E" w:rsidP="00260C85">
      <w:pPr>
        <w:pStyle w:val="Heading2"/>
        <w:rPr>
          <w:rFonts w:eastAsia="Times New Roman"/>
          <w:lang w:eastAsia="pt-BR"/>
        </w:rPr>
      </w:pPr>
      <w:bookmarkStart w:id="27" w:name="_Toc464923824"/>
      <w:proofErr w:type="spellStart"/>
      <w:r w:rsidRPr="0059187E">
        <w:rPr>
          <w:rFonts w:eastAsia="Times New Roman"/>
          <w:lang w:eastAsia="pt-BR"/>
        </w:rPr>
        <w:t>Othe</w:t>
      </w:r>
      <w:r w:rsidR="00D06814">
        <w:rPr>
          <w:rFonts w:eastAsia="Times New Roman"/>
          <w:lang w:eastAsia="pt-BR"/>
        </w:rPr>
        <w:t>r</w:t>
      </w:r>
      <w:proofErr w:type="spellEnd"/>
      <w:r w:rsidR="00D06814">
        <w:rPr>
          <w:rFonts w:eastAsia="Times New Roman"/>
          <w:lang w:eastAsia="pt-BR"/>
        </w:rPr>
        <w:t xml:space="preserve"> </w:t>
      </w:r>
      <w:proofErr w:type="spellStart"/>
      <w:r w:rsidR="00D06814">
        <w:rPr>
          <w:rFonts w:eastAsia="Times New Roman"/>
          <w:lang w:eastAsia="pt-BR"/>
        </w:rPr>
        <w:t>potential</w:t>
      </w:r>
      <w:bookmarkEnd w:id="27"/>
      <w:proofErr w:type="spellEnd"/>
    </w:p>
    <w:p w14:paraId="03CC97F7" w14:textId="77777777" w:rsidR="00260C85" w:rsidRPr="00260C85" w:rsidRDefault="0059187E" w:rsidP="009C1FEC">
      <w:pPr>
        <w:pStyle w:val="ListParagraph"/>
        <w:numPr>
          <w:ilvl w:val="0"/>
          <w:numId w:val="13"/>
        </w:numPr>
        <w:rPr>
          <w:sz w:val="27"/>
          <w:szCs w:val="27"/>
          <w:lang w:val="en-CA" w:eastAsia="pt-BR"/>
        </w:rPr>
      </w:pPr>
      <w:r w:rsidRPr="00260C85">
        <w:rPr>
          <w:lang w:val="en-CA" w:eastAsia="pt-BR"/>
        </w:rPr>
        <w:t xml:space="preserve">Schedule, resources, and product definition </w:t>
      </w:r>
      <w:r w:rsidR="00260C85" w:rsidRPr="00260C85">
        <w:rPr>
          <w:lang w:val="en-CA" w:eastAsia="pt-BR"/>
        </w:rPr>
        <w:t xml:space="preserve">are clear to everyone </w:t>
      </w:r>
      <w:proofErr w:type="spellStart"/>
      <w:r w:rsidR="00260C85" w:rsidRPr="00260C85">
        <w:rPr>
          <w:lang w:val="en-CA" w:eastAsia="pt-BR"/>
        </w:rPr>
        <w:t>envolved</w:t>
      </w:r>
      <w:proofErr w:type="spellEnd"/>
      <w:r w:rsidR="00260C85" w:rsidRPr="00260C85">
        <w:rPr>
          <w:lang w:val="en-CA" w:eastAsia="pt-BR"/>
        </w:rPr>
        <w:t xml:space="preserve"> in the project?</w:t>
      </w:r>
    </w:p>
    <w:p w14:paraId="5AEE8F48" w14:textId="77777777" w:rsidR="00260C85" w:rsidRPr="00260C85" w:rsidRDefault="0059187E" w:rsidP="009C1FEC">
      <w:pPr>
        <w:pStyle w:val="ListParagraph"/>
        <w:numPr>
          <w:ilvl w:val="0"/>
          <w:numId w:val="13"/>
        </w:numPr>
        <w:rPr>
          <w:sz w:val="27"/>
          <w:szCs w:val="27"/>
          <w:lang w:val="en-CA" w:eastAsia="pt-BR"/>
        </w:rPr>
      </w:pPr>
      <w:r w:rsidRPr="00260C85">
        <w:rPr>
          <w:lang w:val="en-CA" w:eastAsia="pt-BR"/>
        </w:rPr>
        <w:t xml:space="preserve">Schedule </w:t>
      </w:r>
      <w:r w:rsidR="00260C85" w:rsidRPr="00260C85">
        <w:rPr>
          <w:lang w:val="en-CA" w:eastAsia="pt-BR"/>
        </w:rPr>
        <w:t>maybe optimistic once most of the adopted technologies are new to the developers.</w:t>
      </w:r>
    </w:p>
    <w:p w14:paraId="0CFBB1F9" w14:textId="77777777" w:rsidR="00260C85" w:rsidRPr="00260C85" w:rsidRDefault="0059187E" w:rsidP="009C1FEC">
      <w:pPr>
        <w:pStyle w:val="ListParagraph"/>
        <w:numPr>
          <w:ilvl w:val="0"/>
          <w:numId w:val="13"/>
        </w:numPr>
        <w:rPr>
          <w:sz w:val="27"/>
          <w:szCs w:val="27"/>
          <w:lang w:val="en-CA" w:eastAsia="pt-BR"/>
        </w:rPr>
      </w:pPr>
      <w:r w:rsidRPr="00260C85">
        <w:rPr>
          <w:lang w:val="en-CA" w:eastAsia="pt-BR"/>
        </w:rPr>
        <w:t xml:space="preserve">Do the </w:t>
      </w:r>
      <w:r w:rsidR="00260C85" w:rsidRPr="00260C85">
        <w:rPr>
          <w:lang w:val="en-CA" w:eastAsia="pt-BR"/>
        </w:rPr>
        <w:t xml:space="preserve">team members </w:t>
      </w:r>
      <w:r w:rsidRPr="00260C85">
        <w:rPr>
          <w:lang w:val="en-CA" w:eastAsia="pt-BR"/>
        </w:rPr>
        <w:t xml:space="preserve">have the right kind of </w:t>
      </w:r>
      <w:proofErr w:type="gramStart"/>
      <w:r w:rsidRPr="00260C85">
        <w:rPr>
          <w:lang w:val="en-CA" w:eastAsia="pt-BR"/>
        </w:rPr>
        <w:t>skills</w:t>
      </w:r>
      <w:proofErr w:type="gramEnd"/>
    </w:p>
    <w:p w14:paraId="2EE757C1" w14:textId="77777777" w:rsidR="0059187E" w:rsidRPr="00BB4FF0" w:rsidRDefault="0059187E" w:rsidP="00C35F83">
      <w:pPr>
        <w:pStyle w:val="ListParagraph"/>
        <w:numPr>
          <w:ilvl w:val="0"/>
          <w:numId w:val="13"/>
        </w:numPr>
        <w:rPr>
          <w:sz w:val="27"/>
          <w:szCs w:val="27"/>
          <w:lang w:val="en-CA" w:eastAsia="pt-BR"/>
        </w:rPr>
      </w:pPr>
      <w:r w:rsidRPr="00260C85">
        <w:rPr>
          <w:lang w:val="en-CA" w:eastAsia="pt-BR"/>
        </w:rPr>
        <w:t xml:space="preserve">Development tools </w:t>
      </w:r>
      <w:r w:rsidR="00260C85" w:rsidRPr="00260C85">
        <w:rPr>
          <w:lang w:val="en-CA" w:eastAsia="pt-BR"/>
        </w:rPr>
        <w:t>do not offer enough documentation in order to facilitate developers to improve programing time.</w:t>
      </w:r>
    </w:p>
    <w:p w14:paraId="7C1E46B9" w14:textId="77777777" w:rsidR="00BB4FF0" w:rsidRPr="00C35F83" w:rsidRDefault="00BB4FF0" w:rsidP="00C35F83">
      <w:pPr>
        <w:pStyle w:val="ListParagraph"/>
        <w:numPr>
          <w:ilvl w:val="0"/>
          <w:numId w:val="13"/>
        </w:numPr>
        <w:rPr>
          <w:sz w:val="27"/>
          <w:szCs w:val="27"/>
          <w:lang w:val="en-CA" w:eastAsia="pt-BR"/>
        </w:rPr>
      </w:pPr>
      <w:r>
        <w:rPr>
          <w:lang w:val="en-CA" w:eastAsia="pt-BR"/>
        </w:rPr>
        <w:t>The team is involved in other project and might not have enough available time.</w:t>
      </w:r>
    </w:p>
    <w:p w14:paraId="308C2F94" w14:textId="77777777" w:rsidR="00140B75" w:rsidRDefault="00140B75" w:rsidP="004E141F">
      <w:pPr>
        <w:pStyle w:val="Heading1"/>
      </w:pPr>
      <w:bookmarkStart w:id="28" w:name="_Toc464923825"/>
      <w:r>
        <w:t xml:space="preserve">Management </w:t>
      </w:r>
      <w:proofErr w:type="spellStart"/>
      <w:r>
        <w:t>Plan</w:t>
      </w:r>
      <w:bookmarkEnd w:id="28"/>
      <w:proofErr w:type="spellEnd"/>
    </w:p>
    <w:p w14:paraId="0D0A0AB9" w14:textId="77777777" w:rsidR="004E141F" w:rsidRPr="004E141F" w:rsidRDefault="004E141F" w:rsidP="004E141F"/>
    <w:p w14:paraId="554A1966" w14:textId="77777777" w:rsidR="00140B75" w:rsidRDefault="00140B75" w:rsidP="004E141F">
      <w:pPr>
        <w:pStyle w:val="Heading1"/>
        <w:rPr>
          <w:ins w:id="29" w:author="yadwinder singh" w:date="2016-10-23T04:58:00Z"/>
        </w:rPr>
      </w:pPr>
      <w:bookmarkStart w:id="30" w:name="_Toc464923826"/>
      <w:proofErr w:type="spellStart"/>
      <w:r>
        <w:t>Prototypes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proof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concepts</w:t>
      </w:r>
      <w:bookmarkEnd w:id="30"/>
      <w:proofErr w:type="spellEnd"/>
    </w:p>
    <w:p w14:paraId="2BE23C3F" w14:textId="77777777" w:rsidR="00804C0C" w:rsidRPr="00804C0C" w:rsidRDefault="00804C0C" w:rsidP="00804C0C">
      <w:pPr>
        <w:pPrChange w:id="31" w:author="yadwinder singh" w:date="2016-10-23T04:58:00Z">
          <w:pPr>
            <w:pStyle w:val="Heading1"/>
          </w:pPr>
        </w:pPrChange>
      </w:pPr>
    </w:p>
    <w:p w14:paraId="16BD2EC1" w14:textId="4014A28A" w:rsidR="004E141F" w:rsidRPr="004E141F" w:rsidRDefault="00804C0C" w:rsidP="00804C0C">
      <w:pPr>
        <w:ind w:left="360"/>
        <w:pPrChange w:id="32" w:author="yadwinder singh" w:date="2016-10-23T05:01:00Z">
          <w:pPr/>
        </w:pPrChange>
      </w:pPr>
      <w:ins w:id="33" w:author="yadwinder singh" w:date="2016-10-23T05:01:00Z">
        <w:r>
          <w:rPr>
            <w:noProof/>
            <w:lang w:val="en-US"/>
          </w:rPr>
          <w:drawing>
            <wp:inline distT="0" distB="0" distL="0" distR="0" wp14:anchorId="65139884" wp14:editId="148F3382">
              <wp:extent cx="5761441" cy="3181675"/>
              <wp:effectExtent l="0" t="0" r="4445" b="0"/>
              <wp:docPr id="5" name="Picture 5" descr="Screen%20Shot%202016-10-23%20at%205.00.32%20AM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Screen%20Shot%202016-10-23%20at%205.00.32%20AM.png"/>
                      <pic:cNvPicPr>
                        <a:picLocks noChangeAspect="1" noChangeArrowheads="1"/>
                      </pic:cNvPicPr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69261" cy="318599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bookmarkStart w:id="34" w:name="_GoBack"/>
      <w:bookmarkEnd w:id="34"/>
    </w:p>
    <w:p w14:paraId="72B76DA3" w14:textId="77777777" w:rsidR="00140B75" w:rsidRDefault="00140B75" w:rsidP="004E141F">
      <w:pPr>
        <w:pStyle w:val="Heading1"/>
      </w:pPr>
      <w:bookmarkStart w:id="35" w:name="_Toc464923827"/>
      <w:proofErr w:type="spellStart"/>
      <w:r>
        <w:lastRenderedPageBreak/>
        <w:t>Iteration</w:t>
      </w:r>
      <w:proofErr w:type="spellEnd"/>
      <w:r>
        <w:t xml:space="preserve"> </w:t>
      </w:r>
      <w:proofErr w:type="spellStart"/>
      <w:r>
        <w:t>Plan</w:t>
      </w:r>
      <w:bookmarkEnd w:id="35"/>
      <w:proofErr w:type="spellEnd"/>
    </w:p>
    <w:p w14:paraId="01F60A05" w14:textId="77777777" w:rsidR="004E141F" w:rsidRPr="00453181" w:rsidRDefault="00453181" w:rsidP="0081689B">
      <w:pPr>
        <w:pStyle w:val="Heading2"/>
        <w:rPr>
          <w:lang w:val="en-CA"/>
        </w:rPr>
      </w:pPr>
      <w:r w:rsidRPr="00453181">
        <w:rPr>
          <w:lang w:val="en-CA"/>
        </w:rPr>
        <w:br/>
      </w:r>
      <w:bookmarkStart w:id="36" w:name="_Toc464923828"/>
      <w:r w:rsidR="0081689B" w:rsidRPr="00453181">
        <w:rPr>
          <w:lang w:val="en-CA"/>
        </w:rPr>
        <w:t>Phase 1</w:t>
      </w:r>
      <w:r w:rsidR="00E6790D" w:rsidRPr="00453181">
        <w:rPr>
          <w:lang w:val="en-CA"/>
        </w:rPr>
        <w:t xml:space="preserve"> – Due October 28</w:t>
      </w:r>
      <w:r w:rsidR="00E6790D" w:rsidRPr="00AA0FC3">
        <w:rPr>
          <w:vertAlign w:val="superscript"/>
          <w:lang w:val="en-CA"/>
        </w:rPr>
        <w:t>th</w:t>
      </w:r>
      <w:bookmarkEnd w:id="36"/>
      <w:r w:rsidR="00E6790D" w:rsidRPr="00AA0FC3">
        <w:rPr>
          <w:vertAlign w:val="superscript"/>
          <w:lang w:val="en-CA"/>
        </w:rPr>
        <w:t xml:space="preserve"> </w:t>
      </w:r>
    </w:p>
    <w:p w14:paraId="56EB0269" w14:textId="77777777" w:rsidR="0081689B" w:rsidRDefault="00A44FC9" w:rsidP="00A44FC9">
      <w:pPr>
        <w:pStyle w:val="ListParagraph"/>
        <w:numPr>
          <w:ilvl w:val="0"/>
          <w:numId w:val="18"/>
        </w:numPr>
        <w:rPr>
          <w:lang w:val="en-CA"/>
        </w:rPr>
      </w:pPr>
      <w:r w:rsidRPr="00A44FC9">
        <w:rPr>
          <w:lang w:val="en-CA"/>
        </w:rPr>
        <w:t xml:space="preserve">Initial </w:t>
      </w:r>
      <w:proofErr w:type="spellStart"/>
      <w:r w:rsidRPr="00A44FC9">
        <w:rPr>
          <w:lang w:val="en-CA"/>
        </w:rPr>
        <w:t>analisys</w:t>
      </w:r>
      <w:proofErr w:type="spellEnd"/>
      <w:r w:rsidRPr="00A44FC9">
        <w:rPr>
          <w:lang w:val="en-CA"/>
        </w:rPr>
        <w:t xml:space="preserve"> along with </w:t>
      </w:r>
      <w:r>
        <w:rPr>
          <w:lang w:val="en-CA"/>
        </w:rPr>
        <w:t>use-</w:t>
      </w:r>
      <w:r w:rsidRPr="00A44FC9">
        <w:rPr>
          <w:lang w:val="en-CA"/>
        </w:rPr>
        <w:t>case</w:t>
      </w:r>
      <w:r>
        <w:rPr>
          <w:lang w:val="en-CA"/>
        </w:rPr>
        <w:t xml:space="preserve"> </w:t>
      </w:r>
      <w:r w:rsidR="003849A5">
        <w:rPr>
          <w:lang w:val="en-CA"/>
        </w:rPr>
        <w:t>diagram</w:t>
      </w:r>
      <w:r>
        <w:rPr>
          <w:lang w:val="en-CA"/>
        </w:rPr>
        <w:t xml:space="preserve"> and system functional flow</w:t>
      </w:r>
    </w:p>
    <w:p w14:paraId="10C85083" w14:textId="77777777" w:rsidR="00A44FC9" w:rsidRDefault="00A44FC9" w:rsidP="00A44FC9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>Definition of technologies and development platform</w:t>
      </w:r>
    </w:p>
    <w:p w14:paraId="6FC57E50" w14:textId="77777777" w:rsidR="00A44FC9" w:rsidRDefault="00A44FC9" w:rsidP="00A44FC9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>Elaboration of prototype and proof of concept</w:t>
      </w:r>
    </w:p>
    <w:p w14:paraId="068BC345" w14:textId="77777777" w:rsidR="00A44FC9" w:rsidRDefault="00A44FC9" w:rsidP="00A44FC9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>Inception Plan</w:t>
      </w:r>
    </w:p>
    <w:p w14:paraId="3ACED973" w14:textId="77777777" w:rsidR="003849A5" w:rsidRPr="003849A5" w:rsidRDefault="003849A5" w:rsidP="003849A5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 xml:space="preserve">Basic development </w:t>
      </w:r>
      <w:proofErr w:type="spellStart"/>
      <w:r>
        <w:rPr>
          <w:lang w:val="en-CA"/>
        </w:rPr>
        <w:t>enviroment</w:t>
      </w:r>
      <w:proofErr w:type="spellEnd"/>
      <w:r>
        <w:rPr>
          <w:lang w:val="en-CA"/>
        </w:rPr>
        <w:t xml:space="preserve"> configured and deployed</w:t>
      </w:r>
    </w:p>
    <w:p w14:paraId="2C78F123" w14:textId="77777777" w:rsidR="0081689B" w:rsidRDefault="0081689B" w:rsidP="0081689B">
      <w:pPr>
        <w:pStyle w:val="Heading2"/>
      </w:pPr>
      <w:bookmarkStart w:id="37" w:name="_Toc464923829"/>
      <w:proofErr w:type="spellStart"/>
      <w:r>
        <w:t>Phase</w:t>
      </w:r>
      <w:proofErr w:type="spellEnd"/>
      <w:r>
        <w:t xml:space="preserve"> 2</w:t>
      </w:r>
      <w:r w:rsidR="00E6790D">
        <w:t xml:space="preserve"> – </w:t>
      </w:r>
      <w:proofErr w:type="spellStart"/>
      <w:r w:rsidR="00E6790D">
        <w:t>Due</w:t>
      </w:r>
      <w:proofErr w:type="spellEnd"/>
      <w:r w:rsidR="00E6790D">
        <w:t xml:space="preserve"> </w:t>
      </w:r>
      <w:proofErr w:type="spellStart"/>
      <w:r w:rsidR="00E6790D">
        <w:t>November</w:t>
      </w:r>
      <w:proofErr w:type="spellEnd"/>
      <w:r w:rsidR="00E6790D">
        <w:t xml:space="preserve"> </w:t>
      </w:r>
      <w:r w:rsidR="00E6790D" w:rsidRPr="00F06718">
        <w:rPr>
          <w:lang w:val="en-CA"/>
        </w:rPr>
        <w:t>6</w:t>
      </w:r>
      <w:r w:rsidR="00E6790D" w:rsidRPr="00AA0FC3">
        <w:rPr>
          <w:vertAlign w:val="superscript"/>
          <w:lang w:val="en-CA"/>
        </w:rPr>
        <w:t>th</w:t>
      </w:r>
      <w:bookmarkEnd w:id="37"/>
    </w:p>
    <w:p w14:paraId="36C795D2" w14:textId="77777777" w:rsidR="003849A5" w:rsidRDefault="003849A5" w:rsidP="003849A5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>Front end development based on the proof of concept.</w:t>
      </w:r>
    </w:p>
    <w:p w14:paraId="21CB656B" w14:textId="77777777" w:rsidR="003849A5" w:rsidRDefault="003849A5" w:rsidP="003849A5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>Backend development</w:t>
      </w:r>
    </w:p>
    <w:p w14:paraId="12FE8254" w14:textId="77777777" w:rsidR="003849A5" w:rsidRDefault="003849A5" w:rsidP="003849A5">
      <w:pPr>
        <w:pStyle w:val="ListParagraph"/>
        <w:numPr>
          <w:ilvl w:val="1"/>
          <w:numId w:val="18"/>
        </w:numPr>
        <w:rPr>
          <w:lang w:val="en-CA"/>
        </w:rPr>
      </w:pPr>
      <w:r>
        <w:rPr>
          <w:lang w:val="en-CA"/>
        </w:rPr>
        <w:t xml:space="preserve">Database and basic services connections and </w:t>
      </w:r>
      <w:proofErr w:type="spellStart"/>
      <w:r>
        <w:rPr>
          <w:lang w:val="en-CA"/>
        </w:rPr>
        <w:t>hadlers</w:t>
      </w:r>
      <w:proofErr w:type="spellEnd"/>
      <w:r>
        <w:rPr>
          <w:lang w:val="en-CA"/>
        </w:rPr>
        <w:t xml:space="preserve"> working</w:t>
      </w:r>
    </w:p>
    <w:p w14:paraId="48DA9CCB" w14:textId="77777777" w:rsidR="003849A5" w:rsidRDefault="00BB62FA" w:rsidP="003849A5">
      <w:pPr>
        <w:pStyle w:val="ListParagraph"/>
        <w:numPr>
          <w:ilvl w:val="1"/>
          <w:numId w:val="18"/>
        </w:numPr>
        <w:rPr>
          <w:lang w:val="en-CA"/>
        </w:rPr>
      </w:pPr>
      <w:r>
        <w:rPr>
          <w:lang w:val="en-CA"/>
        </w:rPr>
        <w:t xml:space="preserve">Basic </w:t>
      </w:r>
      <w:proofErr w:type="spellStart"/>
      <w:r>
        <w:rPr>
          <w:lang w:val="en-CA"/>
        </w:rPr>
        <w:t>comunication</w:t>
      </w:r>
      <w:proofErr w:type="spellEnd"/>
      <w:r>
        <w:rPr>
          <w:lang w:val="en-CA"/>
        </w:rPr>
        <w:t xml:space="preserve"> with front end and back end.</w:t>
      </w:r>
    </w:p>
    <w:p w14:paraId="05BDEE24" w14:textId="77777777" w:rsidR="0081689B" w:rsidRDefault="003849A5" w:rsidP="0081689B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>Elaboration of prototype and proof of concept</w:t>
      </w:r>
      <w:r w:rsidR="00BB62FA">
        <w:rPr>
          <w:lang w:val="en-CA"/>
        </w:rPr>
        <w:t>.</w:t>
      </w:r>
    </w:p>
    <w:p w14:paraId="62659F1C" w14:textId="77777777" w:rsidR="00F06718" w:rsidRPr="00BB62FA" w:rsidRDefault="00F06718" w:rsidP="0081689B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>Final report start /Project presentation start</w:t>
      </w:r>
    </w:p>
    <w:p w14:paraId="6F95F2AD" w14:textId="77777777" w:rsidR="0081689B" w:rsidRDefault="0081689B" w:rsidP="00F06718">
      <w:pPr>
        <w:pStyle w:val="Heading2"/>
        <w:rPr>
          <w:lang w:val="en-CA"/>
        </w:rPr>
      </w:pPr>
      <w:bookmarkStart w:id="38" w:name="_Toc464923830"/>
      <w:r w:rsidRPr="00BB62FA">
        <w:rPr>
          <w:lang w:val="en-CA"/>
        </w:rPr>
        <w:t>Phase 3</w:t>
      </w:r>
      <w:r w:rsidR="00E6790D" w:rsidRPr="00BB62FA">
        <w:rPr>
          <w:lang w:val="en-CA"/>
        </w:rPr>
        <w:t xml:space="preserve"> – Due November </w:t>
      </w:r>
      <w:r w:rsidR="00F06718">
        <w:rPr>
          <w:lang w:val="en-CA"/>
        </w:rPr>
        <w:t>1</w:t>
      </w:r>
      <w:r w:rsidR="00E6790D" w:rsidRPr="00BB62FA">
        <w:rPr>
          <w:lang w:val="en-CA"/>
        </w:rPr>
        <w:t>7</w:t>
      </w:r>
      <w:r w:rsidR="00E6790D" w:rsidRPr="00F06718">
        <w:rPr>
          <w:vertAlign w:val="superscript"/>
          <w:lang w:val="en-CA"/>
        </w:rPr>
        <w:t>th</w:t>
      </w:r>
      <w:bookmarkEnd w:id="38"/>
      <w:r w:rsidR="008C1031">
        <w:rPr>
          <w:lang w:val="en-CA"/>
        </w:rPr>
        <w:t>/2</w:t>
      </w:r>
      <w:r w:rsidR="008C1031" w:rsidRPr="00BB62FA">
        <w:rPr>
          <w:lang w:val="en-CA"/>
        </w:rPr>
        <w:t>7</w:t>
      </w:r>
      <w:r w:rsidR="008C1031" w:rsidRPr="00F06718">
        <w:rPr>
          <w:vertAlign w:val="superscript"/>
          <w:lang w:val="en-CA"/>
        </w:rPr>
        <w:t>th</w:t>
      </w:r>
    </w:p>
    <w:p w14:paraId="668BBA33" w14:textId="77777777" w:rsidR="00B65E12" w:rsidRPr="00BB62FA" w:rsidRDefault="00B65E12" w:rsidP="00B65E12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>Project presentation finalization.</w:t>
      </w:r>
    </w:p>
    <w:p w14:paraId="19733156" w14:textId="77777777" w:rsidR="0081689B" w:rsidRPr="006901CC" w:rsidRDefault="00AC6D06" w:rsidP="0081689B">
      <w:pPr>
        <w:pStyle w:val="ListParagraph"/>
        <w:numPr>
          <w:ilvl w:val="0"/>
          <w:numId w:val="18"/>
        </w:numPr>
        <w:rPr>
          <w:lang w:val="en-CA"/>
        </w:rPr>
      </w:pPr>
      <w:r>
        <w:rPr>
          <w:lang w:val="en-CA"/>
        </w:rPr>
        <w:t>Full prototype working with basic functions</w:t>
      </w:r>
    </w:p>
    <w:p w14:paraId="73387EEA" w14:textId="77777777" w:rsidR="004E141F" w:rsidRPr="00C2089F" w:rsidRDefault="00140B75" w:rsidP="004E141F">
      <w:pPr>
        <w:pStyle w:val="Heading1"/>
        <w:rPr>
          <w:lang w:val="en-CA"/>
        </w:rPr>
      </w:pPr>
      <w:bookmarkStart w:id="39" w:name="_Toc464923831"/>
      <w:r w:rsidRPr="00140B75">
        <w:rPr>
          <w:lang w:val="en-CA"/>
        </w:rPr>
        <w:t>Phase Plan and software development plan</w:t>
      </w:r>
      <w:bookmarkEnd w:id="39"/>
    </w:p>
    <w:p w14:paraId="5969CC92" w14:textId="77777777" w:rsidR="00453181" w:rsidRDefault="00453181" w:rsidP="00C2089F">
      <w:pPr>
        <w:jc w:val="left"/>
        <w:rPr>
          <w:rFonts w:eastAsia="Times New Roman" w:cs="Times New Roman"/>
          <w:color w:val="111111"/>
          <w:lang w:val="en-CA"/>
        </w:rPr>
      </w:pPr>
      <w:r>
        <w:rPr>
          <w:rFonts w:eastAsia="Times New Roman" w:cs="Times New Roman"/>
          <w:color w:val="111111"/>
          <w:lang w:val="en-CA"/>
        </w:rPr>
        <w:br/>
      </w:r>
      <w:r w:rsidR="00C2089F" w:rsidRPr="00C2089F">
        <w:rPr>
          <w:rFonts w:eastAsia="Times New Roman" w:cs="Times New Roman"/>
          <w:color w:val="111111"/>
          <w:lang w:val="en-CA"/>
        </w:rPr>
        <w:t xml:space="preserve">The </w:t>
      </w:r>
      <w:r w:rsidR="00861CE8">
        <w:rPr>
          <w:rFonts w:eastAsia="Times New Roman" w:cs="Times New Roman"/>
          <w:color w:val="111111"/>
          <w:lang w:val="en-CA"/>
        </w:rPr>
        <w:t>team is composed of the following developers</w:t>
      </w:r>
      <w:r w:rsidR="00C2089F" w:rsidRPr="00C2089F">
        <w:rPr>
          <w:rFonts w:eastAsia="Times New Roman" w:cs="Times New Roman"/>
          <w:color w:val="111111"/>
          <w:lang w:val="en-CA"/>
        </w:rPr>
        <w:t>:</w:t>
      </w:r>
    </w:p>
    <w:p w14:paraId="4AD9D6BA" w14:textId="77777777" w:rsidR="00453181" w:rsidRDefault="00C2089F" w:rsidP="00453181">
      <w:pPr>
        <w:pStyle w:val="ListParagraph"/>
        <w:numPr>
          <w:ilvl w:val="0"/>
          <w:numId w:val="23"/>
        </w:numPr>
        <w:jc w:val="left"/>
        <w:rPr>
          <w:lang w:val="en-CA"/>
        </w:rPr>
      </w:pPr>
      <w:proofErr w:type="spellStart"/>
      <w:r w:rsidRPr="00453181">
        <w:rPr>
          <w:lang w:val="en-CA"/>
        </w:rPr>
        <w:t>Adity</w:t>
      </w:r>
      <w:proofErr w:type="spellEnd"/>
      <w:r w:rsidRPr="00453181">
        <w:rPr>
          <w:lang w:val="en-CA"/>
        </w:rPr>
        <w:t xml:space="preserve"> </w:t>
      </w:r>
      <w:proofErr w:type="spellStart"/>
      <w:r w:rsidRPr="00453181">
        <w:rPr>
          <w:lang w:val="en-CA"/>
        </w:rPr>
        <w:t>Taneja</w:t>
      </w:r>
      <w:proofErr w:type="spellEnd"/>
    </w:p>
    <w:p w14:paraId="220F87AC" w14:textId="77777777" w:rsidR="00453181" w:rsidRDefault="00C2089F" w:rsidP="00453181">
      <w:pPr>
        <w:pStyle w:val="ListParagraph"/>
        <w:numPr>
          <w:ilvl w:val="0"/>
          <w:numId w:val="23"/>
        </w:numPr>
        <w:jc w:val="left"/>
      </w:pPr>
      <w:r w:rsidRPr="00453181">
        <w:t>Clovis Machado Nogueira Neto</w:t>
      </w:r>
    </w:p>
    <w:p w14:paraId="48D48CC1" w14:textId="77777777" w:rsidR="00453181" w:rsidRDefault="00C2089F" w:rsidP="00453181">
      <w:pPr>
        <w:pStyle w:val="ListParagraph"/>
        <w:numPr>
          <w:ilvl w:val="0"/>
          <w:numId w:val="23"/>
        </w:numPr>
        <w:jc w:val="left"/>
      </w:pPr>
      <w:proofErr w:type="spellStart"/>
      <w:r w:rsidRPr="00453181">
        <w:t>Precious</w:t>
      </w:r>
      <w:proofErr w:type="spellEnd"/>
      <w:r w:rsidRPr="00453181">
        <w:t xml:space="preserve"> </w:t>
      </w:r>
      <w:proofErr w:type="spellStart"/>
      <w:r w:rsidRPr="00453181">
        <w:t>Akporeha</w:t>
      </w:r>
      <w:proofErr w:type="spellEnd"/>
    </w:p>
    <w:p w14:paraId="1D289597" w14:textId="77777777" w:rsidR="00C2089F" w:rsidRPr="00453181" w:rsidRDefault="00C2089F" w:rsidP="00453181">
      <w:pPr>
        <w:pStyle w:val="ListParagraph"/>
        <w:numPr>
          <w:ilvl w:val="0"/>
          <w:numId w:val="23"/>
        </w:numPr>
        <w:jc w:val="left"/>
      </w:pPr>
      <w:r w:rsidRPr="00453181">
        <w:t>Yadwinder Singh</w:t>
      </w:r>
    </w:p>
    <w:p w14:paraId="38FF94A7" w14:textId="77777777" w:rsidR="00453181" w:rsidRPr="008F2665" w:rsidRDefault="00453181" w:rsidP="004E141F">
      <w:pPr>
        <w:rPr>
          <w:rFonts w:eastAsia="Times New Roman" w:cs="Times New Roman"/>
          <w:color w:val="111111"/>
          <w:lang w:val="en-CA"/>
        </w:rPr>
      </w:pPr>
      <w:r w:rsidRPr="008F2665">
        <w:rPr>
          <w:rFonts w:eastAsia="Times New Roman" w:cs="Times New Roman"/>
          <w:color w:val="111111"/>
          <w:lang w:val="en-CA"/>
        </w:rPr>
        <w:t xml:space="preserve">Regarding tools, based on the </w:t>
      </w:r>
      <w:proofErr w:type="spellStart"/>
      <w:r w:rsidRPr="008F2665">
        <w:rPr>
          <w:rFonts w:eastAsia="Times New Roman" w:cs="Times New Roman"/>
          <w:color w:val="111111"/>
          <w:lang w:val="en-CA"/>
        </w:rPr>
        <w:t>tecnologies</w:t>
      </w:r>
      <w:proofErr w:type="spellEnd"/>
      <w:r w:rsidRPr="008F2665">
        <w:rPr>
          <w:rFonts w:eastAsia="Times New Roman" w:cs="Times New Roman"/>
          <w:color w:val="111111"/>
          <w:lang w:val="en-CA"/>
        </w:rPr>
        <w:t xml:space="preserve"> defined to be used to develop the Project, below is the list</w:t>
      </w:r>
      <w:r w:rsidR="00095BD3">
        <w:rPr>
          <w:rFonts w:eastAsia="Times New Roman" w:cs="Times New Roman"/>
          <w:color w:val="111111"/>
          <w:lang w:val="en-CA"/>
        </w:rPr>
        <w:t xml:space="preserve"> </w:t>
      </w:r>
      <w:r w:rsidRPr="008F2665">
        <w:rPr>
          <w:rFonts w:eastAsia="Times New Roman" w:cs="Times New Roman"/>
          <w:color w:val="111111"/>
          <w:lang w:val="en-CA"/>
        </w:rPr>
        <w:t>of tools that will be used by the development team.</w:t>
      </w:r>
    </w:p>
    <w:p w14:paraId="3FF6997E" w14:textId="77777777" w:rsidR="00453181" w:rsidRDefault="00453181" w:rsidP="009C1FEC">
      <w:pPr>
        <w:pStyle w:val="ListParagraph"/>
        <w:numPr>
          <w:ilvl w:val="0"/>
          <w:numId w:val="24"/>
        </w:numPr>
        <w:rPr>
          <w:lang w:val="en-CA"/>
        </w:rPr>
      </w:pPr>
      <w:r>
        <w:rPr>
          <w:lang w:val="en-CA"/>
        </w:rPr>
        <w:t xml:space="preserve">IBM </w:t>
      </w:r>
      <w:proofErr w:type="spellStart"/>
      <w:r>
        <w:rPr>
          <w:lang w:val="en-CA"/>
        </w:rPr>
        <w:t>bluemix</w:t>
      </w:r>
      <w:proofErr w:type="spellEnd"/>
      <w:r>
        <w:rPr>
          <w:lang w:val="en-CA"/>
        </w:rPr>
        <w:t xml:space="preserve"> as </w:t>
      </w:r>
      <w:proofErr w:type="spellStart"/>
      <w:r>
        <w:rPr>
          <w:lang w:val="en-CA"/>
        </w:rPr>
        <w:t>Paas</w:t>
      </w:r>
      <w:proofErr w:type="spellEnd"/>
    </w:p>
    <w:p w14:paraId="726B53E8" w14:textId="77777777" w:rsidR="00453181" w:rsidRDefault="00453181" w:rsidP="009C1FEC">
      <w:pPr>
        <w:pStyle w:val="ListParagraph"/>
        <w:numPr>
          <w:ilvl w:val="0"/>
          <w:numId w:val="24"/>
        </w:numPr>
        <w:rPr>
          <w:lang w:val="en-CA"/>
        </w:rPr>
      </w:pPr>
      <w:proofErr w:type="spellStart"/>
      <w:r w:rsidRPr="00453181">
        <w:rPr>
          <w:lang w:val="en-CA"/>
        </w:rPr>
        <w:t>Devops</w:t>
      </w:r>
      <w:proofErr w:type="spellEnd"/>
      <w:r w:rsidRPr="00453181">
        <w:rPr>
          <w:lang w:val="en-CA"/>
        </w:rPr>
        <w:t xml:space="preserve"> for tracking and CI</w:t>
      </w:r>
    </w:p>
    <w:p w14:paraId="1A7EE305" w14:textId="77777777" w:rsidR="00453181" w:rsidRDefault="00453181" w:rsidP="009C1FEC">
      <w:pPr>
        <w:pStyle w:val="ListParagraph"/>
        <w:numPr>
          <w:ilvl w:val="0"/>
          <w:numId w:val="24"/>
        </w:numPr>
        <w:rPr>
          <w:lang w:val="en-CA"/>
        </w:rPr>
      </w:pPr>
      <w:r w:rsidRPr="00453181">
        <w:rPr>
          <w:lang w:val="en-CA"/>
        </w:rPr>
        <w:t>Git for SCM</w:t>
      </w:r>
    </w:p>
    <w:p w14:paraId="10D7F47C" w14:textId="77777777" w:rsidR="00453181" w:rsidRDefault="00453181" w:rsidP="009C1FEC">
      <w:pPr>
        <w:pStyle w:val="ListParagraph"/>
        <w:numPr>
          <w:ilvl w:val="0"/>
          <w:numId w:val="24"/>
        </w:numPr>
        <w:rPr>
          <w:lang w:val="en-CA"/>
        </w:rPr>
      </w:pPr>
      <w:r w:rsidRPr="00453181">
        <w:rPr>
          <w:lang w:val="en-CA"/>
        </w:rPr>
        <w:t>Eclipse as IDE</w:t>
      </w:r>
    </w:p>
    <w:p w14:paraId="47CAFF54" w14:textId="77777777" w:rsidR="00453181" w:rsidRPr="00453181" w:rsidRDefault="00453181" w:rsidP="009C1FEC">
      <w:pPr>
        <w:pStyle w:val="ListParagraph"/>
        <w:numPr>
          <w:ilvl w:val="0"/>
          <w:numId w:val="24"/>
        </w:numPr>
        <w:rPr>
          <w:lang w:val="en-CA"/>
        </w:rPr>
      </w:pPr>
      <w:proofErr w:type="spellStart"/>
      <w:r w:rsidRPr="00453181">
        <w:rPr>
          <w:lang w:val="en-CA"/>
        </w:rPr>
        <w:t>Cloudant</w:t>
      </w:r>
      <w:proofErr w:type="spellEnd"/>
      <w:r w:rsidRPr="00453181">
        <w:rPr>
          <w:lang w:val="en-CA"/>
        </w:rPr>
        <w:t xml:space="preserve"> DB</w:t>
      </w:r>
    </w:p>
    <w:p w14:paraId="51B221E4" w14:textId="77777777" w:rsidR="00DD05E1" w:rsidRPr="00DD05E1" w:rsidRDefault="00453181" w:rsidP="00DD05E1">
      <w:pPr>
        <w:rPr>
          <w:lang w:val="en-CA"/>
        </w:rPr>
      </w:pPr>
      <w:r>
        <w:rPr>
          <w:lang w:val="en-CA"/>
        </w:rPr>
        <w:t>All development will be equality shared with everyone being part</w:t>
      </w:r>
      <w:r w:rsidR="00095BD3">
        <w:rPr>
          <w:lang w:val="en-CA"/>
        </w:rPr>
        <w:t xml:space="preserve"> of team</w:t>
      </w:r>
      <w:r>
        <w:rPr>
          <w:lang w:val="en-CA"/>
        </w:rPr>
        <w:t xml:space="preserve"> and contributing to the whole development process. </w:t>
      </w:r>
      <w:proofErr w:type="spellStart"/>
      <w:r>
        <w:rPr>
          <w:lang w:val="en-CA"/>
        </w:rPr>
        <w:t>Eventhough</w:t>
      </w:r>
      <w:proofErr w:type="spellEnd"/>
      <w:r>
        <w:rPr>
          <w:lang w:val="en-CA"/>
        </w:rPr>
        <w:t xml:space="preserve">, according the team’s technical specialities and experience </w:t>
      </w:r>
      <w:r w:rsidR="00DD05E1" w:rsidRPr="00DD05E1">
        <w:rPr>
          <w:lang w:val="en-CA"/>
        </w:rPr>
        <w:t xml:space="preserve">Aditya and </w:t>
      </w:r>
      <w:r>
        <w:rPr>
          <w:lang w:val="en-CA"/>
        </w:rPr>
        <w:t>P</w:t>
      </w:r>
      <w:r w:rsidR="00DD05E1" w:rsidRPr="00DD05E1">
        <w:rPr>
          <w:lang w:val="en-CA"/>
        </w:rPr>
        <w:t xml:space="preserve">recious will majorly focus on the GUI </w:t>
      </w:r>
      <w:r>
        <w:rPr>
          <w:lang w:val="en-CA"/>
        </w:rPr>
        <w:t xml:space="preserve">and front-end </w:t>
      </w:r>
      <w:proofErr w:type="spellStart"/>
      <w:r>
        <w:rPr>
          <w:lang w:val="en-CA"/>
        </w:rPr>
        <w:t>functionlities</w:t>
      </w:r>
      <w:proofErr w:type="spellEnd"/>
      <w:r>
        <w:rPr>
          <w:lang w:val="en-CA"/>
        </w:rPr>
        <w:t xml:space="preserve">. </w:t>
      </w:r>
      <w:r w:rsidR="00DD05E1" w:rsidRPr="00DD05E1">
        <w:rPr>
          <w:lang w:val="en-CA"/>
        </w:rPr>
        <w:t xml:space="preserve">Yadwinder and </w:t>
      </w:r>
      <w:r>
        <w:rPr>
          <w:lang w:val="en-CA"/>
        </w:rPr>
        <w:t>C</w:t>
      </w:r>
      <w:r w:rsidR="00DD05E1" w:rsidRPr="00DD05E1">
        <w:rPr>
          <w:lang w:val="en-CA"/>
        </w:rPr>
        <w:t>lovis will work on the back</w:t>
      </w:r>
      <w:r>
        <w:rPr>
          <w:lang w:val="en-CA"/>
        </w:rPr>
        <w:t>-</w:t>
      </w:r>
      <w:r w:rsidR="00DD05E1" w:rsidRPr="00DD05E1">
        <w:rPr>
          <w:lang w:val="en-CA"/>
        </w:rPr>
        <w:t>end part.</w:t>
      </w:r>
    </w:p>
    <w:p w14:paraId="39CB02A4" w14:textId="77777777" w:rsidR="00DD05E1" w:rsidRPr="004E141F" w:rsidRDefault="00453181" w:rsidP="004E141F">
      <w:pPr>
        <w:rPr>
          <w:lang w:val="en-CA"/>
        </w:rPr>
      </w:pPr>
      <w:r>
        <w:rPr>
          <w:lang w:val="en-CA"/>
        </w:rPr>
        <w:t xml:space="preserve">As for the </w:t>
      </w:r>
      <w:proofErr w:type="spellStart"/>
      <w:r>
        <w:rPr>
          <w:lang w:val="en-CA"/>
        </w:rPr>
        <w:t>chalanges</w:t>
      </w:r>
      <w:proofErr w:type="spellEnd"/>
      <w:r>
        <w:rPr>
          <w:lang w:val="en-CA"/>
        </w:rPr>
        <w:t xml:space="preserve">, new tools and </w:t>
      </w:r>
      <w:proofErr w:type="spellStart"/>
      <w:r>
        <w:rPr>
          <w:lang w:val="en-CA"/>
        </w:rPr>
        <w:t>techonologies</w:t>
      </w:r>
      <w:proofErr w:type="spellEnd"/>
      <w:r>
        <w:rPr>
          <w:lang w:val="en-CA"/>
        </w:rPr>
        <w:t xml:space="preserve"> the team will constantly access the </w:t>
      </w:r>
      <w:proofErr w:type="spellStart"/>
      <w:r w:rsidR="00DD05E1" w:rsidRPr="00DD05E1">
        <w:rPr>
          <w:lang w:val="en-CA"/>
        </w:rPr>
        <w:t>Bluemix</w:t>
      </w:r>
      <w:proofErr w:type="spellEnd"/>
      <w:r w:rsidR="00DD05E1" w:rsidRPr="00DD05E1">
        <w:rPr>
          <w:lang w:val="en-CA"/>
        </w:rPr>
        <w:t xml:space="preserve"> support</w:t>
      </w:r>
      <w:r>
        <w:rPr>
          <w:lang w:val="en-CA"/>
        </w:rPr>
        <w:t xml:space="preserve"> and </w:t>
      </w:r>
      <w:proofErr w:type="spellStart"/>
      <w:r>
        <w:rPr>
          <w:lang w:val="en-CA"/>
        </w:rPr>
        <w:t>Bluemix</w:t>
      </w:r>
      <w:proofErr w:type="spellEnd"/>
      <w:r>
        <w:rPr>
          <w:lang w:val="en-CA"/>
        </w:rPr>
        <w:t xml:space="preserve"> online documentation.</w:t>
      </w:r>
      <w:r w:rsidR="00DD05E1" w:rsidRPr="00DD05E1">
        <w:rPr>
          <w:lang w:val="en-CA"/>
        </w:rPr>
        <w:tab/>
      </w:r>
      <w:r w:rsidR="00DD05E1" w:rsidRPr="00DD05E1">
        <w:rPr>
          <w:lang w:val="en-CA"/>
        </w:rPr>
        <w:tab/>
      </w:r>
    </w:p>
    <w:p w14:paraId="3C312D1D" w14:textId="77777777" w:rsidR="00140B75" w:rsidRPr="00140B75" w:rsidRDefault="00140B75" w:rsidP="004E141F">
      <w:pPr>
        <w:pStyle w:val="Heading1"/>
        <w:rPr>
          <w:lang w:val="en-CA"/>
        </w:rPr>
      </w:pPr>
      <w:bookmarkStart w:id="40" w:name="_Toc464923832"/>
      <w:r>
        <w:rPr>
          <w:lang w:val="en-CA"/>
        </w:rPr>
        <w:lastRenderedPageBreak/>
        <w:t>Development Case</w:t>
      </w:r>
      <w:bookmarkEnd w:id="40"/>
    </w:p>
    <w:p w14:paraId="459C7BB7" w14:textId="2518EE5F" w:rsidR="00A2602C" w:rsidDel="00F93ACA" w:rsidRDefault="00A2602C" w:rsidP="00605798">
      <w:pPr>
        <w:rPr>
          <w:del w:id="41" w:author="yadwinder singh" w:date="2016-10-23T03:43:00Z"/>
          <w:lang w:val="en-CA"/>
        </w:rPr>
      </w:pPr>
    </w:p>
    <w:p w14:paraId="1F42EE94" w14:textId="12059B50" w:rsidR="00794C18" w:rsidRPr="00794C18" w:rsidDel="00F93ACA" w:rsidRDefault="00794C18" w:rsidP="00794C18">
      <w:pPr>
        <w:numPr>
          <w:ilvl w:val="0"/>
          <w:numId w:val="20"/>
        </w:numPr>
        <w:shd w:val="clear" w:color="auto" w:fill="EEEEEE"/>
        <w:spacing w:after="0" w:line="240" w:lineRule="auto"/>
        <w:ind w:left="0"/>
        <w:jc w:val="left"/>
        <w:rPr>
          <w:del w:id="42" w:author="yadwinder singh" w:date="2016-10-23T03:43:00Z"/>
          <w:rFonts w:eastAsia="Times New Roman" w:cs="Times New Roman"/>
          <w:color w:val="111111"/>
          <w:sz w:val="20"/>
          <w:szCs w:val="20"/>
          <w:lang w:val="en-CA"/>
        </w:rPr>
      </w:pPr>
      <w:del w:id="43" w:author="yadwinder singh" w:date="2016-10-23T03:43:00Z">
        <w:r w:rsidRPr="00794C18" w:rsidDel="00F93ACA">
          <w:rPr>
            <w:rFonts w:eastAsia="Times New Roman" w:cs="Times New Roman"/>
            <w:color w:val="111111"/>
            <w:sz w:val="20"/>
            <w:szCs w:val="20"/>
            <w:lang w:val="en-CA"/>
          </w:rPr>
          <w:delText>Development Case– Customization of UP steps and artifacts for the project</w:delText>
        </w:r>
      </w:del>
    </w:p>
    <w:p w14:paraId="65C76819" w14:textId="7C2401DC" w:rsidR="00794C18" w:rsidRPr="00794C18" w:rsidDel="00DC0EC9" w:rsidRDefault="00794C18" w:rsidP="00794C18">
      <w:pPr>
        <w:shd w:val="clear" w:color="auto" w:fill="EEEEEE"/>
        <w:ind w:left="720"/>
        <w:rPr>
          <w:del w:id="44" w:author="yadwinder singh" w:date="2016-10-23T03:39:00Z"/>
          <w:rFonts w:eastAsia="Times New Roman" w:cs="Times New Roman"/>
          <w:b/>
          <w:color w:val="111111"/>
          <w:sz w:val="20"/>
          <w:szCs w:val="20"/>
          <w:lang w:val="en-CA"/>
        </w:rPr>
      </w:pPr>
      <w:del w:id="45" w:author="yadwinder singh" w:date="2016-10-23T03:43:00Z">
        <w:r w:rsidRPr="00794C18" w:rsidDel="00F93ACA">
          <w:rPr>
            <w:rFonts w:eastAsia="Times New Roman" w:cs="Times New Roman"/>
            <w:b/>
            <w:color w:val="111111"/>
            <w:sz w:val="20"/>
            <w:szCs w:val="20"/>
            <w:lang w:val="en-CA"/>
          </w:rPr>
          <w:delText>Need to decide the Agile steps here.</w:delText>
        </w:r>
      </w:del>
    </w:p>
    <w:p w14:paraId="2DF17A19" w14:textId="2AE035CA" w:rsidR="00794C18" w:rsidDel="00DC0EC9" w:rsidRDefault="00794C18" w:rsidP="00794C18">
      <w:pPr>
        <w:rPr>
          <w:del w:id="46" w:author="yadwinder singh" w:date="2016-10-23T03:39:00Z"/>
        </w:rPr>
      </w:pPr>
      <w:del w:id="47" w:author="yadwinder singh" w:date="2016-10-23T03:39:00Z">
        <w:r w:rsidRPr="00794C18" w:rsidDel="00DC0EC9">
          <w:rPr>
            <w:lang w:val="en-CA"/>
          </w:rPr>
          <w:tab/>
        </w:r>
        <w:r w:rsidDel="00DC0EC9">
          <w:delText>We will maintain stories.</w:delText>
        </w:r>
      </w:del>
    </w:p>
    <w:p w14:paraId="23E5E3F4" w14:textId="2AA6377B" w:rsidR="00794C18" w:rsidDel="00DC0EC9" w:rsidRDefault="00794C18" w:rsidP="00794C18">
      <w:pPr>
        <w:pStyle w:val="ListParagraph"/>
        <w:numPr>
          <w:ilvl w:val="0"/>
          <w:numId w:val="21"/>
        </w:numPr>
        <w:spacing w:after="0" w:line="240" w:lineRule="auto"/>
        <w:jc w:val="left"/>
        <w:rPr>
          <w:del w:id="48" w:author="yadwinder singh" w:date="2016-10-23T03:39:00Z"/>
        </w:rPr>
      </w:pPr>
      <w:del w:id="49" w:author="yadwinder singh" w:date="2016-10-23T03:39:00Z">
        <w:r w:rsidDel="00DC0EC9">
          <w:delText>Create the welcome page.</w:delText>
        </w:r>
      </w:del>
    </w:p>
    <w:p w14:paraId="4566DD6F" w14:textId="559245A1" w:rsidR="00794C18" w:rsidDel="00DC0EC9" w:rsidRDefault="00794C18" w:rsidP="00794C18">
      <w:pPr>
        <w:pStyle w:val="ListParagraph"/>
        <w:numPr>
          <w:ilvl w:val="0"/>
          <w:numId w:val="21"/>
        </w:numPr>
        <w:spacing w:after="0" w:line="240" w:lineRule="auto"/>
        <w:jc w:val="left"/>
        <w:rPr>
          <w:del w:id="50" w:author="yadwinder singh" w:date="2016-10-23T03:39:00Z"/>
        </w:rPr>
      </w:pPr>
      <w:del w:id="51" w:author="yadwinder singh" w:date="2016-10-23T03:39:00Z">
        <w:r w:rsidDel="00DC0EC9">
          <w:delText>Create the user authentication system</w:delText>
        </w:r>
      </w:del>
    </w:p>
    <w:p w14:paraId="1649C458" w14:textId="04DB817C" w:rsidR="00794C18" w:rsidDel="00DC0EC9" w:rsidRDefault="00794C18" w:rsidP="00794C18">
      <w:pPr>
        <w:pStyle w:val="ListParagraph"/>
        <w:numPr>
          <w:ilvl w:val="0"/>
          <w:numId w:val="21"/>
        </w:numPr>
        <w:spacing w:after="0" w:line="240" w:lineRule="auto"/>
        <w:jc w:val="left"/>
        <w:rPr>
          <w:del w:id="52" w:author="yadwinder singh" w:date="2016-10-23T03:39:00Z"/>
        </w:rPr>
      </w:pPr>
      <w:del w:id="53" w:author="yadwinder singh" w:date="2016-10-23T03:39:00Z">
        <w:r w:rsidDel="00DC0EC9">
          <w:delText>Create user profile .</w:delText>
        </w:r>
      </w:del>
    </w:p>
    <w:p w14:paraId="26FE0F5B" w14:textId="37D77672" w:rsidR="00794C18" w:rsidDel="00DC0EC9" w:rsidRDefault="00794C18" w:rsidP="00794C18">
      <w:pPr>
        <w:pStyle w:val="ListParagraph"/>
        <w:numPr>
          <w:ilvl w:val="0"/>
          <w:numId w:val="21"/>
        </w:numPr>
        <w:spacing w:after="0" w:line="240" w:lineRule="auto"/>
        <w:jc w:val="left"/>
        <w:rPr>
          <w:del w:id="54" w:author="yadwinder singh" w:date="2016-10-23T03:39:00Z"/>
        </w:rPr>
      </w:pPr>
      <w:del w:id="55" w:author="yadwinder singh" w:date="2016-10-23T03:39:00Z">
        <w:r w:rsidDel="00DC0EC9">
          <w:delText>Watson chat box.</w:delText>
        </w:r>
      </w:del>
    </w:p>
    <w:p w14:paraId="7B9FD00D" w14:textId="5C18B882" w:rsidR="00794C18" w:rsidDel="00DC0EC9" w:rsidRDefault="00794C18" w:rsidP="00794C18">
      <w:pPr>
        <w:pStyle w:val="ListParagraph"/>
        <w:numPr>
          <w:ilvl w:val="0"/>
          <w:numId w:val="21"/>
        </w:numPr>
        <w:spacing w:after="0" w:line="240" w:lineRule="auto"/>
        <w:jc w:val="left"/>
        <w:rPr>
          <w:del w:id="56" w:author="yadwinder singh" w:date="2016-10-23T03:39:00Z"/>
        </w:rPr>
      </w:pPr>
      <w:del w:id="57" w:author="yadwinder singh" w:date="2016-10-23T03:39:00Z">
        <w:r w:rsidDel="00DC0EC9">
          <w:delText>User recommendation system.</w:delText>
        </w:r>
      </w:del>
    </w:p>
    <w:p w14:paraId="3CFD7331" w14:textId="19003E9C" w:rsidR="00794C18" w:rsidRPr="00794C18" w:rsidDel="00DC0EC9" w:rsidRDefault="00794C18" w:rsidP="00794C18">
      <w:pPr>
        <w:pStyle w:val="ListParagraph"/>
        <w:numPr>
          <w:ilvl w:val="0"/>
          <w:numId w:val="21"/>
        </w:numPr>
        <w:spacing w:after="0" w:line="240" w:lineRule="auto"/>
        <w:jc w:val="left"/>
        <w:rPr>
          <w:del w:id="58" w:author="yadwinder singh" w:date="2016-10-23T03:39:00Z"/>
          <w:lang w:val="en-CA"/>
        </w:rPr>
      </w:pPr>
      <w:del w:id="59" w:author="yadwinder singh" w:date="2016-10-23T03:39:00Z">
        <w:r w:rsidRPr="00794C18" w:rsidDel="00DC0EC9">
          <w:rPr>
            <w:lang w:val="en-CA"/>
          </w:rPr>
          <w:delText>Cloudant to save user data .</w:delText>
        </w:r>
      </w:del>
    </w:p>
    <w:p w14:paraId="6238EB00" w14:textId="659A98C4" w:rsidR="00794C18" w:rsidRPr="00794C18" w:rsidDel="00DC0EC9" w:rsidRDefault="00794C18" w:rsidP="00794C18">
      <w:pPr>
        <w:pStyle w:val="ListParagraph"/>
        <w:numPr>
          <w:ilvl w:val="0"/>
          <w:numId w:val="21"/>
        </w:numPr>
        <w:spacing w:after="0" w:line="240" w:lineRule="auto"/>
        <w:jc w:val="left"/>
        <w:rPr>
          <w:del w:id="60" w:author="yadwinder singh" w:date="2016-10-23T03:39:00Z"/>
          <w:lang w:val="en-CA"/>
        </w:rPr>
      </w:pPr>
      <w:del w:id="61" w:author="yadwinder singh" w:date="2016-10-23T03:39:00Z">
        <w:r w:rsidRPr="00794C18" w:rsidDel="00DC0EC9">
          <w:rPr>
            <w:lang w:val="en-CA"/>
          </w:rPr>
          <w:delText>City of Windsor Api implementations.</w:delText>
        </w:r>
      </w:del>
    </w:p>
    <w:p w14:paraId="79D1E619" w14:textId="77777777" w:rsidR="00DC0EC9" w:rsidRDefault="00DC0EC9" w:rsidP="00DC0EC9">
      <w:pPr>
        <w:pStyle w:val="Heading3"/>
        <w:numPr>
          <w:ilvl w:val="0"/>
          <w:numId w:val="25"/>
        </w:numPr>
        <w:shd w:val="clear" w:color="auto" w:fill="FFFFFF"/>
        <w:spacing w:before="72" w:beforeAutospacing="0" w:after="0" w:afterAutospacing="0"/>
        <w:rPr>
          <w:ins w:id="62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63" w:author="yadwinder singh" w:date="2016-10-23T03:39:00Z">
        <w:r w:rsidRPr="006902B0"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Inception phase</w:t>
        </w:r>
      </w:ins>
    </w:p>
    <w:p w14:paraId="04755874" w14:textId="77777777" w:rsidR="00DC0EC9" w:rsidRPr="006902B0" w:rsidRDefault="00DC0EC9" w:rsidP="00DC0EC9">
      <w:pPr>
        <w:pStyle w:val="Heading3"/>
        <w:numPr>
          <w:ilvl w:val="0"/>
          <w:numId w:val="26"/>
        </w:numPr>
        <w:shd w:val="clear" w:color="auto" w:fill="FFFFFF"/>
        <w:spacing w:before="72" w:beforeAutospacing="0" w:after="0" w:afterAutospacing="0"/>
        <w:rPr>
          <w:ins w:id="64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65" w:author="yadwinder singh" w:date="2016-10-23T03:39:00Z"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This inception document marks the completion of this phase as we are done with the Business case, project boundaries, risk-factors and feasibility part.</w:t>
        </w:r>
      </w:ins>
    </w:p>
    <w:p w14:paraId="24CF07EC" w14:textId="77777777" w:rsidR="00DC0EC9" w:rsidRDefault="00DC0EC9" w:rsidP="00DC0EC9">
      <w:pPr>
        <w:pStyle w:val="Heading3"/>
        <w:numPr>
          <w:ilvl w:val="0"/>
          <w:numId w:val="25"/>
        </w:numPr>
        <w:shd w:val="clear" w:color="auto" w:fill="FFFFFF"/>
        <w:spacing w:before="72" w:beforeAutospacing="0" w:after="0" w:afterAutospacing="0"/>
        <w:rPr>
          <w:ins w:id="66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67" w:author="yadwinder singh" w:date="2016-10-23T03:39:00Z">
        <w:r w:rsidRPr="006902B0"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Elaboration phase</w:t>
        </w:r>
      </w:ins>
    </w:p>
    <w:p w14:paraId="356FC1E6" w14:textId="77777777" w:rsidR="00DC0EC9" w:rsidRDefault="00DC0EC9" w:rsidP="00DC0EC9">
      <w:pPr>
        <w:pStyle w:val="Heading3"/>
        <w:numPr>
          <w:ilvl w:val="0"/>
          <w:numId w:val="26"/>
        </w:numPr>
        <w:shd w:val="clear" w:color="auto" w:fill="FFFFFF"/>
        <w:spacing w:before="72" w:beforeAutospacing="0" w:after="0" w:afterAutospacing="0"/>
        <w:rPr>
          <w:ins w:id="68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69" w:author="yadwinder singh" w:date="2016-10-23T03:39:00Z"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We are planning to complete the Design part by completing the UML class diagrams by 7</w:t>
        </w:r>
        <w:r w:rsidRPr="006902B0"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vertAlign w:val="superscript"/>
            <w:lang w:val="en-CA" w:eastAsia="en-US"/>
          </w:rPr>
          <w:t>th</w:t>
        </w:r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 xml:space="preserve"> Nov.</w:t>
        </w:r>
      </w:ins>
    </w:p>
    <w:p w14:paraId="1B6E743E" w14:textId="77777777" w:rsidR="00DC0EC9" w:rsidRPr="006902B0" w:rsidRDefault="00DC0EC9" w:rsidP="00DC0EC9">
      <w:pPr>
        <w:pStyle w:val="Heading3"/>
        <w:numPr>
          <w:ilvl w:val="0"/>
          <w:numId w:val="26"/>
        </w:numPr>
        <w:shd w:val="clear" w:color="auto" w:fill="FFFFFF"/>
        <w:spacing w:before="72" w:beforeAutospacing="0" w:after="0" w:afterAutospacing="0"/>
        <w:rPr>
          <w:ins w:id="70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71" w:author="yadwinder singh" w:date="2016-10-23T03:39:00Z"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In this phase we will be working on the core architecture of the application in small time boxed iterations. Iteration majorly include the working of Watson, DB and Chat window.</w:t>
        </w:r>
      </w:ins>
    </w:p>
    <w:p w14:paraId="776E2046" w14:textId="77777777" w:rsidR="00DC0EC9" w:rsidRDefault="00DC0EC9" w:rsidP="00DC0EC9">
      <w:pPr>
        <w:pStyle w:val="Heading3"/>
        <w:numPr>
          <w:ilvl w:val="0"/>
          <w:numId w:val="25"/>
        </w:numPr>
        <w:shd w:val="clear" w:color="auto" w:fill="FFFFFF"/>
        <w:spacing w:before="72" w:beforeAutospacing="0" w:after="0" w:afterAutospacing="0"/>
        <w:rPr>
          <w:ins w:id="72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73" w:author="yadwinder singh" w:date="2016-10-23T03:39:00Z">
        <w:r w:rsidRPr="006902B0"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Construction phase</w:t>
        </w:r>
      </w:ins>
    </w:p>
    <w:p w14:paraId="56D90EA5" w14:textId="77777777" w:rsidR="00DC0EC9" w:rsidRDefault="00DC0EC9" w:rsidP="00DC0EC9">
      <w:pPr>
        <w:pStyle w:val="Heading3"/>
        <w:numPr>
          <w:ilvl w:val="0"/>
          <w:numId w:val="27"/>
        </w:numPr>
        <w:shd w:val="clear" w:color="auto" w:fill="FFFFFF"/>
        <w:spacing w:before="72" w:beforeAutospacing="0" w:after="0" w:afterAutospacing="0"/>
        <w:rPr>
          <w:ins w:id="74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75" w:author="yadwinder singh" w:date="2016-10-23T03:39:00Z"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We are planning to start this phase form 8</w:t>
        </w:r>
        <w:r w:rsidRPr="006902B0"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vertAlign w:val="superscript"/>
            <w:lang w:val="en-CA" w:eastAsia="en-US"/>
          </w:rPr>
          <w:t>th</w:t>
        </w:r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 xml:space="preserve"> Nov.</w:t>
        </w:r>
      </w:ins>
    </w:p>
    <w:p w14:paraId="6013BB76" w14:textId="77777777" w:rsidR="00DC0EC9" w:rsidRDefault="00DC0EC9" w:rsidP="00DC0EC9">
      <w:pPr>
        <w:pStyle w:val="Heading3"/>
        <w:numPr>
          <w:ilvl w:val="0"/>
          <w:numId w:val="27"/>
        </w:numPr>
        <w:shd w:val="clear" w:color="auto" w:fill="FFFFFF"/>
        <w:spacing w:before="72" w:beforeAutospacing="0" w:after="0" w:afterAutospacing="0"/>
        <w:rPr>
          <w:ins w:id="76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77" w:author="yadwinder singh" w:date="2016-10-23T03:39:00Z"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 xml:space="preserve">Iterations would be divided into set to </w:t>
        </w:r>
      </w:ins>
    </w:p>
    <w:p w14:paraId="3DB39C0D" w14:textId="77777777" w:rsidR="00DC0EC9" w:rsidRDefault="00DC0EC9">
      <w:pPr>
        <w:pStyle w:val="ListParagraph"/>
        <w:numPr>
          <w:ilvl w:val="1"/>
          <w:numId w:val="27"/>
        </w:numPr>
        <w:spacing w:after="0" w:line="240" w:lineRule="auto"/>
        <w:jc w:val="left"/>
        <w:rPr>
          <w:ins w:id="78" w:author="yadwinder singh" w:date="2016-10-23T03:39:00Z"/>
        </w:rPr>
        <w:pPrChange w:id="79" w:author="yadwinder singh" w:date="2016-10-23T03:39:00Z">
          <w:pPr>
            <w:pStyle w:val="ListParagraph"/>
            <w:numPr>
              <w:numId w:val="27"/>
            </w:numPr>
            <w:spacing w:after="0" w:line="240" w:lineRule="auto"/>
            <w:ind w:left="1440" w:hanging="360"/>
            <w:jc w:val="left"/>
          </w:pPr>
        </w:pPrChange>
      </w:pPr>
      <w:proofErr w:type="spellStart"/>
      <w:ins w:id="80" w:author="yadwinder singh" w:date="2016-10-23T03:39:00Z">
        <w:r>
          <w:t>Create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welcome</w:t>
        </w:r>
        <w:proofErr w:type="spellEnd"/>
        <w:r>
          <w:t xml:space="preserve"> </w:t>
        </w:r>
        <w:proofErr w:type="spellStart"/>
        <w:r>
          <w:t>page</w:t>
        </w:r>
        <w:proofErr w:type="spellEnd"/>
        <w:r>
          <w:t>.</w:t>
        </w:r>
      </w:ins>
    </w:p>
    <w:p w14:paraId="2E766A7A" w14:textId="77777777" w:rsidR="00DC0EC9" w:rsidRDefault="00DC0EC9">
      <w:pPr>
        <w:pStyle w:val="ListParagraph"/>
        <w:numPr>
          <w:ilvl w:val="1"/>
          <w:numId w:val="27"/>
        </w:numPr>
        <w:spacing w:after="0" w:line="240" w:lineRule="auto"/>
        <w:jc w:val="left"/>
        <w:rPr>
          <w:ins w:id="81" w:author="yadwinder singh" w:date="2016-10-23T03:39:00Z"/>
        </w:rPr>
        <w:pPrChange w:id="82" w:author="yadwinder singh" w:date="2016-10-23T03:39:00Z">
          <w:pPr>
            <w:pStyle w:val="ListParagraph"/>
            <w:numPr>
              <w:numId w:val="27"/>
            </w:numPr>
            <w:spacing w:after="0" w:line="240" w:lineRule="auto"/>
            <w:ind w:left="1440" w:hanging="360"/>
            <w:jc w:val="left"/>
          </w:pPr>
        </w:pPrChange>
      </w:pPr>
      <w:proofErr w:type="spellStart"/>
      <w:ins w:id="83" w:author="yadwinder singh" w:date="2016-10-23T03:39:00Z">
        <w:r>
          <w:t>Create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user</w:t>
        </w:r>
        <w:proofErr w:type="spellEnd"/>
        <w:r>
          <w:t xml:space="preserve"> </w:t>
        </w:r>
        <w:proofErr w:type="spellStart"/>
        <w:r>
          <w:t>authentication</w:t>
        </w:r>
        <w:proofErr w:type="spellEnd"/>
        <w:r>
          <w:t xml:space="preserve"> system</w:t>
        </w:r>
      </w:ins>
    </w:p>
    <w:p w14:paraId="0FDF964D" w14:textId="77777777" w:rsidR="00DC0EC9" w:rsidRDefault="00DC0EC9">
      <w:pPr>
        <w:pStyle w:val="ListParagraph"/>
        <w:numPr>
          <w:ilvl w:val="1"/>
          <w:numId w:val="27"/>
        </w:numPr>
        <w:spacing w:after="0" w:line="240" w:lineRule="auto"/>
        <w:jc w:val="left"/>
        <w:rPr>
          <w:ins w:id="84" w:author="yadwinder singh" w:date="2016-10-23T03:39:00Z"/>
        </w:rPr>
        <w:pPrChange w:id="85" w:author="yadwinder singh" w:date="2016-10-23T03:39:00Z">
          <w:pPr>
            <w:pStyle w:val="ListParagraph"/>
            <w:numPr>
              <w:numId w:val="27"/>
            </w:numPr>
            <w:spacing w:after="0" w:line="240" w:lineRule="auto"/>
            <w:ind w:left="1440" w:hanging="360"/>
            <w:jc w:val="left"/>
          </w:pPr>
        </w:pPrChange>
      </w:pPr>
      <w:proofErr w:type="spellStart"/>
      <w:ins w:id="86" w:author="yadwinder singh" w:date="2016-10-23T03:39:00Z">
        <w:r>
          <w:t>Create</w:t>
        </w:r>
        <w:proofErr w:type="spellEnd"/>
        <w:r>
          <w:t xml:space="preserve"> </w:t>
        </w:r>
        <w:proofErr w:type="spellStart"/>
        <w:r>
          <w:t>user</w:t>
        </w:r>
        <w:proofErr w:type="spellEnd"/>
        <w:r>
          <w:t xml:space="preserve"> </w:t>
        </w:r>
        <w:proofErr w:type="gramStart"/>
        <w:r>
          <w:t>profile .</w:t>
        </w:r>
        <w:proofErr w:type="gramEnd"/>
      </w:ins>
    </w:p>
    <w:p w14:paraId="0F95C27F" w14:textId="11A7A0A5" w:rsidR="00DC0EC9" w:rsidRDefault="005C2A39">
      <w:pPr>
        <w:pStyle w:val="ListParagraph"/>
        <w:numPr>
          <w:ilvl w:val="1"/>
          <w:numId w:val="27"/>
        </w:numPr>
        <w:spacing w:after="0" w:line="240" w:lineRule="auto"/>
        <w:jc w:val="left"/>
        <w:rPr>
          <w:ins w:id="87" w:author="yadwinder singh" w:date="2016-10-23T03:39:00Z"/>
        </w:rPr>
        <w:pPrChange w:id="88" w:author="yadwinder singh" w:date="2016-10-23T03:39:00Z">
          <w:pPr>
            <w:pStyle w:val="ListParagraph"/>
            <w:numPr>
              <w:numId w:val="27"/>
            </w:numPr>
            <w:spacing w:after="0" w:line="240" w:lineRule="auto"/>
            <w:ind w:left="1440" w:hanging="360"/>
            <w:jc w:val="left"/>
          </w:pPr>
        </w:pPrChange>
      </w:pPr>
      <w:ins w:id="89" w:author="yadwinder singh" w:date="2016-10-23T03:39:00Z">
        <w:r>
          <w:t xml:space="preserve">Watson chat box </w:t>
        </w:r>
        <w:proofErr w:type="spellStart"/>
        <w:r>
          <w:t>integration</w:t>
        </w:r>
        <w:proofErr w:type="spellEnd"/>
        <w:r>
          <w:t xml:space="preserve"> </w:t>
        </w:r>
        <w:proofErr w:type="spellStart"/>
        <w:r>
          <w:t>with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application</w:t>
        </w:r>
        <w:proofErr w:type="spellEnd"/>
      </w:ins>
    </w:p>
    <w:p w14:paraId="7F53304A" w14:textId="77777777" w:rsidR="00DC0EC9" w:rsidRDefault="00DC0EC9">
      <w:pPr>
        <w:pStyle w:val="ListParagraph"/>
        <w:numPr>
          <w:ilvl w:val="1"/>
          <w:numId w:val="27"/>
        </w:numPr>
        <w:spacing w:after="0" w:line="240" w:lineRule="auto"/>
        <w:jc w:val="left"/>
        <w:rPr>
          <w:ins w:id="90" w:author="yadwinder singh" w:date="2016-10-23T03:40:00Z"/>
        </w:rPr>
        <w:pPrChange w:id="91" w:author="yadwinder singh" w:date="2016-10-23T03:39:00Z">
          <w:pPr>
            <w:pStyle w:val="ListParagraph"/>
            <w:numPr>
              <w:numId w:val="27"/>
            </w:numPr>
            <w:spacing w:after="0" w:line="240" w:lineRule="auto"/>
            <w:ind w:left="1440" w:hanging="360"/>
            <w:jc w:val="left"/>
          </w:pPr>
        </w:pPrChange>
      </w:pPr>
      <w:proofErr w:type="spellStart"/>
      <w:ins w:id="92" w:author="yadwinder singh" w:date="2016-10-23T03:39:00Z">
        <w:r>
          <w:t>User</w:t>
        </w:r>
        <w:proofErr w:type="spellEnd"/>
        <w:r>
          <w:t xml:space="preserve"> </w:t>
        </w:r>
        <w:proofErr w:type="spellStart"/>
        <w:r>
          <w:t>recommendation</w:t>
        </w:r>
        <w:proofErr w:type="spellEnd"/>
        <w:r>
          <w:t xml:space="preserve"> system.</w:t>
        </w:r>
      </w:ins>
    </w:p>
    <w:p w14:paraId="5F712618" w14:textId="2F573431" w:rsidR="001700D0" w:rsidRDefault="001700D0">
      <w:pPr>
        <w:pStyle w:val="ListParagraph"/>
        <w:numPr>
          <w:ilvl w:val="1"/>
          <w:numId w:val="27"/>
        </w:numPr>
        <w:spacing w:after="0" w:line="240" w:lineRule="auto"/>
        <w:jc w:val="left"/>
        <w:rPr>
          <w:ins w:id="93" w:author="yadwinder singh" w:date="2016-10-23T03:39:00Z"/>
        </w:rPr>
        <w:pPrChange w:id="94" w:author="yadwinder singh" w:date="2016-10-23T03:39:00Z">
          <w:pPr>
            <w:pStyle w:val="ListParagraph"/>
            <w:numPr>
              <w:numId w:val="27"/>
            </w:numPr>
            <w:spacing w:after="0" w:line="240" w:lineRule="auto"/>
            <w:ind w:left="1440" w:hanging="360"/>
            <w:jc w:val="left"/>
          </w:pPr>
        </w:pPrChange>
      </w:pPr>
      <w:proofErr w:type="spellStart"/>
      <w:ins w:id="95" w:author="yadwinder singh" w:date="2016-10-23T03:40:00Z">
        <w:r>
          <w:t>Cloudant</w:t>
        </w:r>
        <w:proofErr w:type="spellEnd"/>
        <w:r>
          <w:t xml:space="preserve"> </w:t>
        </w:r>
        <w:proofErr w:type="spellStart"/>
        <w:r>
          <w:t>integration</w:t>
        </w:r>
        <w:proofErr w:type="spellEnd"/>
        <w:r>
          <w:t xml:space="preserve"> </w:t>
        </w:r>
        <w:proofErr w:type="spellStart"/>
        <w:r>
          <w:t>with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Application</w:t>
        </w:r>
        <w:proofErr w:type="spellEnd"/>
        <w:r>
          <w:t>.</w:t>
        </w:r>
      </w:ins>
    </w:p>
    <w:p w14:paraId="385A2FFB" w14:textId="77777777" w:rsidR="00DC0EC9" w:rsidRPr="00794C18" w:rsidRDefault="00DC0EC9">
      <w:pPr>
        <w:pStyle w:val="ListParagraph"/>
        <w:numPr>
          <w:ilvl w:val="1"/>
          <w:numId w:val="27"/>
        </w:numPr>
        <w:spacing w:after="0" w:line="240" w:lineRule="auto"/>
        <w:jc w:val="left"/>
        <w:rPr>
          <w:ins w:id="96" w:author="yadwinder singh" w:date="2016-10-23T03:39:00Z"/>
          <w:lang w:val="en-CA"/>
        </w:rPr>
        <w:pPrChange w:id="97" w:author="yadwinder singh" w:date="2016-10-23T03:39:00Z">
          <w:pPr>
            <w:pStyle w:val="ListParagraph"/>
            <w:numPr>
              <w:numId w:val="27"/>
            </w:numPr>
            <w:spacing w:after="0" w:line="240" w:lineRule="auto"/>
            <w:ind w:left="1440" w:hanging="360"/>
            <w:jc w:val="left"/>
          </w:pPr>
        </w:pPrChange>
      </w:pPr>
      <w:ins w:id="98" w:author="yadwinder singh" w:date="2016-10-23T03:39:00Z">
        <w:r w:rsidRPr="00794C18">
          <w:rPr>
            <w:lang w:val="en-CA"/>
          </w:rPr>
          <w:t>City of Windsor Api implementations.</w:t>
        </w:r>
      </w:ins>
    </w:p>
    <w:p w14:paraId="78C521EE" w14:textId="77777777" w:rsidR="00DC0EC9" w:rsidRPr="006902B0" w:rsidRDefault="00DC0EC9">
      <w:pPr>
        <w:pStyle w:val="Heading3"/>
        <w:shd w:val="clear" w:color="auto" w:fill="FFFFFF"/>
        <w:spacing w:before="72" w:beforeAutospacing="0" w:after="0" w:afterAutospacing="0"/>
        <w:ind w:left="1440"/>
        <w:rPr>
          <w:ins w:id="99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  <w:pPrChange w:id="100" w:author="yadwinder singh" w:date="2016-10-23T03:39:00Z">
          <w:pPr>
            <w:pStyle w:val="Heading3"/>
            <w:numPr>
              <w:numId w:val="27"/>
            </w:numPr>
            <w:shd w:val="clear" w:color="auto" w:fill="FFFFFF"/>
            <w:spacing w:before="72" w:beforeAutospacing="0" w:after="0" w:afterAutospacing="0"/>
            <w:ind w:left="1440" w:hanging="360"/>
          </w:pPr>
        </w:pPrChange>
      </w:pPr>
    </w:p>
    <w:p w14:paraId="700B90CE" w14:textId="77777777" w:rsidR="00DC0EC9" w:rsidRPr="006902B0" w:rsidRDefault="00DC0EC9" w:rsidP="00DC0EC9">
      <w:pPr>
        <w:pStyle w:val="Heading3"/>
        <w:numPr>
          <w:ilvl w:val="0"/>
          <w:numId w:val="25"/>
        </w:numPr>
        <w:shd w:val="clear" w:color="auto" w:fill="FFFFFF"/>
        <w:spacing w:before="72" w:beforeAutospacing="0" w:after="0" w:afterAutospacing="0"/>
        <w:rPr>
          <w:ins w:id="101" w:author="yadwinder singh" w:date="2016-10-23T03:39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102" w:author="yadwinder singh" w:date="2016-10-23T03:39:00Z">
        <w:r w:rsidRPr="006902B0"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Transition phase</w:t>
        </w:r>
      </w:ins>
    </w:p>
    <w:p w14:paraId="2FD3C1DD" w14:textId="5BFF3DE5" w:rsidR="00337964" w:rsidRPr="00337964" w:rsidRDefault="00337964">
      <w:pPr>
        <w:pStyle w:val="Heading3"/>
        <w:numPr>
          <w:ilvl w:val="0"/>
          <w:numId w:val="27"/>
        </w:numPr>
        <w:shd w:val="clear" w:color="auto" w:fill="FFFFFF"/>
        <w:spacing w:before="72" w:beforeAutospacing="0" w:after="0" w:afterAutospacing="0"/>
        <w:rPr>
          <w:ins w:id="103" w:author="yadwinder singh" w:date="2016-10-23T03:41:00Z"/>
          <w:rFonts w:asciiTheme="minorHAnsi" w:eastAsiaTheme="minorHAnsi" w:hAnsiTheme="minorHAnsi" w:cstheme="minorBidi"/>
          <w:b w:val="0"/>
          <w:bCs w:val="0"/>
          <w:sz w:val="22"/>
          <w:szCs w:val="22"/>
          <w:lang w:val="en-CA" w:eastAsia="en-US"/>
        </w:rPr>
      </w:pPr>
      <w:ins w:id="104" w:author="yadwinder singh" w:date="2016-10-23T03:41:00Z"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We are planning to be done with the application working demo by 24</w:t>
        </w:r>
        <w:r w:rsidRPr="00337964"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vertAlign w:val="superscript"/>
            <w:lang w:val="en-CA" w:eastAsia="en-US"/>
            <w:rPrChange w:id="105" w:author="yadwinder singh" w:date="2016-10-23T03:42:00Z">
              <w:rPr>
                <w:rFonts w:asciiTheme="minorHAnsi" w:eastAsiaTheme="minorHAnsi" w:hAnsiTheme="minorHAnsi" w:cstheme="minorBidi"/>
                <w:b w:val="0"/>
                <w:bCs w:val="0"/>
                <w:sz w:val="22"/>
                <w:szCs w:val="22"/>
                <w:lang w:val="en-CA" w:eastAsia="en-US"/>
              </w:rPr>
            </w:rPrChange>
          </w:rPr>
          <w:t>th</w:t>
        </w:r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 xml:space="preserve"> </w:t>
        </w:r>
      </w:ins>
      <w:ins w:id="106" w:author="yadwinder singh" w:date="2016-10-23T03:42:00Z">
        <w:r>
          <w:rPr>
            <w:rFonts w:asciiTheme="minorHAnsi" w:eastAsiaTheme="minorHAnsi" w:hAnsiTheme="minorHAnsi" w:cstheme="minorBidi"/>
            <w:b w:val="0"/>
            <w:bCs w:val="0"/>
            <w:sz w:val="22"/>
            <w:szCs w:val="22"/>
            <w:lang w:val="en-CA" w:eastAsia="en-US"/>
          </w:rPr>
          <w:t>Nov.</w:t>
        </w:r>
      </w:ins>
    </w:p>
    <w:p w14:paraId="2E5FD289" w14:textId="699F2477" w:rsidR="00DC0EC9" w:rsidRPr="00337964" w:rsidDel="00337964" w:rsidRDefault="00DC0EC9">
      <w:pPr>
        <w:pStyle w:val="ListParagraph"/>
        <w:numPr>
          <w:ilvl w:val="0"/>
          <w:numId w:val="28"/>
        </w:numPr>
        <w:rPr>
          <w:del w:id="107" w:author="yadwinder singh" w:date="2016-10-23T03:41:00Z"/>
          <w:lang w:val="en-CA"/>
        </w:rPr>
        <w:pPrChange w:id="108" w:author="yadwinder singh" w:date="2016-10-23T03:41:00Z">
          <w:pPr/>
        </w:pPrChange>
      </w:pPr>
    </w:p>
    <w:p w14:paraId="546D918A" w14:textId="1946E59D" w:rsidR="0081689B" w:rsidDel="00337964" w:rsidRDefault="0081689B" w:rsidP="00605798">
      <w:pPr>
        <w:rPr>
          <w:del w:id="109" w:author="yadwinder singh" w:date="2016-10-23T03:41:00Z"/>
          <w:lang w:val="en-CA"/>
        </w:rPr>
      </w:pPr>
    </w:p>
    <w:p w14:paraId="0A7531E7" w14:textId="77777777" w:rsidR="0081689B" w:rsidRDefault="0081689B" w:rsidP="00605798">
      <w:pPr>
        <w:rPr>
          <w:lang w:val="en-CA"/>
        </w:rPr>
      </w:pPr>
    </w:p>
    <w:p w14:paraId="4D082B6E" w14:textId="77777777" w:rsidR="001E69E4" w:rsidRDefault="001E69E4" w:rsidP="00605798">
      <w:pPr>
        <w:rPr>
          <w:lang w:val="en-CA"/>
        </w:rPr>
      </w:pPr>
    </w:p>
    <w:p w14:paraId="4D7703DC" w14:textId="77777777" w:rsidR="001E69E4" w:rsidRDefault="001E69E4" w:rsidP="001E69E4">
      <w:pPr>
        <w:pStyle w:val="Heading1"/>
        <w:rPr>
          <w:lang w:val="en-CA"/>
        </w:rPr>
      </w:pPr>
      <w:bookmarkStart w:id="110" w:name="_Toc464923833"/>
      <w:r>
        <w:rPr>
          <w:lang w:val="en-CA"/>
        </w:rPr>
        <w:t>References</w:t>
      </w:r>
      <w:bookmarkEnd w:id="110"/>
    </w:p>
    <w:p w14:paraId="69DBF426" w14:textId="77777777" w:rsidR="001E69E4" w:rsidRDefault="001E69E4" w:rsidP="001E69E4">
      <w:pPr>
        <w:rPr>
          <w:lang w:val="en-CA"/>
        </w:rPr>
      </w:pPr>
    </w:p>
    <w:p w14:paraId="36323EDB" w14:textId="77777777" w:rsidR="001E69E4" w:rsidRDefault="001E69E4" w:rsidP="001E69E4">
      <w:pPr>
        <w:rPr>
          <w:lang w:val="en-CA"/>
        </w:rPr>
      </w:pPr>
      <w:r>
        <w:rPr>
          <w:lang w:val="en-CA"/>
        </w:rPr>
        <w:t xml:space="preserve">[1] </w:t>
      </w:r>
      <w:hyperlink r:id="rId21" w:history="1">
        <w:r w:rsidRPr="006777E7">
          <w:rPr>
            <w:rStyle w:val="Hyperlink"/>
            <w:lang w:val="en-CA"/>
          </w:rPr>
          <w:t>https://en.wikipedia.org/wiki/DevOps</w:t>
        </w:r>
      </w:hyperlink>
    </w:p>
    <w:p w14:paraId="40A2245C" w14:textId="77777777" w:rsidR="001E69E4" w:rsidRDefault="009B2566" w:rsidP="001E69E4">
      <w:pPr>
        <w:rPr>
          <w:lang w:val="en-CA"/>
        </w:rPr>
      </w:pPr>
      <w:r>
        <w:rPr>
          <w:lang w:val="en-CA"/>
        </w:rPr>
        <w:t xml:space="preserve">[2] </w:t>
      </w:r>
      <w:hyperlink r:id="rId22" w:history="1">
        <w:r w:rsidRPr="006777E7">
          <w:rPr>
            <w:rStyle w:val="Hyperlink"/>
            <w:lang w:val="en-CA"/>
          </w:rPr>
          <w:t>https://en.wikipedia.org/wiki/Representational_state_transfer</w:t>
        </w:r>
      </w:hyperlink>
    </w:p>
    <w:p w14:paraId="2759BE3B" w14:textId="77777777" w:rsidR="009B2566" w:rsidRPr="001E69E4" w:rsidRDefault="009B2566" w:rsidP="001E69E4">
      <w:pPr>
        <w:rPr>
          <w:lang w:val="en-CA"/>
        </w:rPr>
      </w:pPr>
    </w:p>
    <w:sectPr w:rsidR="009B2566" w:rsidRPr="001E69E4" w:rsidSect="00080514">
      <w:headerReference w:type="default" r:id="rId23"/>
      <w:footerReference w:type="default" r:id="rId24"/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979F26" w14:textId="77777777" w:rsidR="00F97EC2" w:rsidRDefault="00F97EC2" w:rsidP="000821FA">
      <w:pPr>
        <w:spacing w:after="0" w:line="240" w:lineRule="auto"/>
      </w:pPr>
      <w:r>
        <w:separator/>
      </w:r>
    </w:p>
  </w:endnote>
  <w:endnote w:type="continuationSeparator" w:id="0">
    <w:p w14:paraId="7AE76221" w14:textId="77777777" w:rsidR="00F97EC2" w:rsidRDefault="00F97EC2" w:rsidP="00082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033A63" w14:textId="77777777" w:rsidR="009C1FEC" w:rsidRPr="000821FA" w:rsidRDefault="009C1FEC" w:rsidP="000821FA">
    <w:pPr>
      <w:pStyle w:val="Footer"/>
    </w:pPr>
    <w:r>
      <w:rPr>
        <w:lang w:val="en-CA"/>
      </w:rPr>
      <w:t xml:space="preserve">21 October 2016 - </w:t>
    </w:r>
    <w:r>
      <w:rPr>
        <w:lang w:val="en-CA"/>
      </w:rPr>
      <w:fldChar w:fldCharType="begin"/>
    </w:r>
    <w:r>
      <w:rPr>
        <w:lang w:val="en-CA"/>
      </w:rPr>
      <w:instrText xml:space="preserve"> FILENAME \* MERGEFORMAT </w:instrText>
    </w:r>
    <w:r>
      <w:rPr>
        <w:lang w:val="en-CA"/>
      </w:rPr>
      <w:fldChar w:fldCharType="separate"/>
    </w:r>
    <w:r>
      <w:rPr>
        <w:noProof/>
        <w:lang w:val="en-CA"/>
      </w:rPr>
      <w:t>Inception Document - Version 0-1</w:t>
    </w:r>
    <w:r>
      <w:rPr>
        <w:lang w:val="en-CA"/>
      </w:rPr>
      <w:fldChar w:fldCharType="end"/>
    </w:r>
    <w:r>
      <w:rPr>
        <w:lang w:val="en-CA"/>
      </w:rP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8B7537" w14:textId="77777777" w:rsidR="00F97EC2" w:rsidRDefault="00F97EC2" w:rsidP="000821FA">
      <w:pPr>
        <w:spacing w:after="0" w:line="240" w:lineRule="auto"/>
      </w:pPr>
      <w:r>
        <w:separator/>
      </w:r>
    </w:p>
  </w:footnote>
  <w:footnote w:type="continuationSeparator" w:id="0">
    <w:p w14:paraId="23E09BD4" w14:textId="77777777" w:rsidR="00F97EC2" w:rsidRDefault="00F97EC2" w:rsidP="000821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53528940"/>
      <w:docPartObj>
        <w:docPartGallery w:val="Page Numbers (Top of Page)"/>
        <w:docPartUnique/>
      </w:docPartObj>
    </w:sdtPr>
    <w:sdtEndPr/>
    <w:sdtContent>
      <w:p w14:paraId="7BB37D0D" w14:textId="77777777" w:rsidR="009C1FEC" w:rsidRDefault="009C1FEC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4C0C">
          <w:rPr>
            <w:noProof/>
          </w:rPr>
          <w:t>6</w:t>
        </w:r>
        <w:r>
          <w:fldChar w:fldCharType="end"/>
        </w:r>
      </w:p>
    </w:sdtContent>
  </w:sdt>
  <w:p w14:paraId="2FD15C3A" w14:textId="77777777" w:rsidR="009C1FEC" w:rsidRDefault="009C1FE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224A5"/>
    <w:multiLevelType w:val="hybridMultilevel"/>
    <w:tmpl w:val="EE5A9A14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71609D1"/>
    <w:multiLevelType w:val="hybridMultilevel"/>
    <w:tmpl w:val="A87E5BBC"/>
    <w:lvl w:ilvl="0" w:tplc="140C6AC0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8065C6"/>
    <w:multiLevelType w:val="hybridMultilevel"/>
    <w:tmpl w:val="483472FA"/>
    <w:lvl w:ilvl="0" w:tplc="B42C9AC6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0D6F88"/>
    <w:multiLevelType w:val="multilevel"/>
    <w:tmpl w:val="08E46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4DD112F"/>
    <w:multiLevelType w:val="hybridMultilevel"/>
    <w:tmpl w:val="E9CCD1CA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>
    <w:nsid w:val="17640464"/>
    <w:multiLevelType w:val="multilevel"/>
    <w:tmpl w:val="4448F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0807C4F"/>
    <w:multiLevelType w:val="hybridMultilevel"/>
    <w:tmpl w:val="7A36F8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EF51A6"/>
    <w:multiLevelType w:val="multilevel"/>
    <w:tmpl w:val="DD64E5C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8AC787C"/>
    <w:multiLevelType w:val="hybridMultilevel"/>
    <w:tmpl w:val="E40A0D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6666A6"/>
    <w:multiLevelType w:val="hybridMultilevel"/>
    <w:tmpl w:val="90EAD8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0D64083"/>
    <w:multiLevelType w:val="multilevel"/>
    <w:tmpl w:val="62106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7161253"/>
    <w:multiLevelType w:val="hybridMultilevel"/>
    <w:tmpl w:val="84E24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7719B5"/>
    <w:multiLevelType w:val="hybridMultilevel"/>
    <w:tmpl w:val="EC309B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962ECB"/>
    <w:multiLevelType w:val="multilevel"/>
    <w:tmpl w:val="AB905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AA34416"/>
    <w:multiLevelType w:val="hybridMultilevel"/>
    <w:tmpl w:val="87F0AC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2574991"/>
    <w:multiLevelType w:val="hybridMultilevel"/>
    <w:tmpl w:val="F976C5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6863308"/>
    <w:multiLevelType w:val="hybridMultilevel"/>
    <w:tmpl w:val="10B2D5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7C877EF"/>
    <w:multiLevelType w:val="hybridMultilevel"/>
    <w:tmpl w:val="9C445F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AF721B9"/>
    <w:multiLevelType w:val="hybridMultilevel"/>
    <w:tmpl w:val="C29EC2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5BF4496"/>
    <w:multiLevelType w:val="hybridMultilevel"/>
    <w:tmpl w:val="DB56F3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A761D97"/>
    <w:multiLevelType w:val="multilevel"/>
    <w:tmpl w:val="C2F27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B3429EA"/>
    <w:multiLevelType w:val="hybridMultilevel"/>
    <w:tmpl w:val="45AC27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4DA5A83"/>
    <w:multiLevelType w:val="hybridMultilevel"/>
    <w:tmpl w:val="51B612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81E2199"/>
    <w:multiLevelType w:val="hybridMultilevel"/>
    <w:tmpl w:val="33245998"/>
    <w:lvl w:ilvl="0" w:tplc="5F8E67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6C7E6233"/>
    <w:multiLevelType w:val="multilevel"/>
    <w:tmpl w:val="F1807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17563E0"/>
    <w:multiLevelType w:val="multilevel"/>
    <w:tmpl w:val="C074B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9A80166"/>
    <w:multiLevelType w:val="hybridMultilevel"/>
    <w:tmpl w:val="A04646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B1E0690"/>
    <w:multiLevelType w:val="hybridMultilevel"/>
    <w:tmpl w:val="E7F419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</w:num>
  <w:num w:numId="3">
    <w:abstractNumId w:val="2"/>
  </w:num>
  <w:num w:numId="4">
    <w:abstractNumId w:val="20"/>
  </w:num>
  <w:num w:numId="5">
    <w:abstractNumId w:val="25"/>
  </w:num>
  <w:num w:numId="6">
    <w:abstractNumId w:val="24"/>
  </w:num>
  <w:num w:numId="7">
    <w:abstractNumId w:val="10"/>
  </w:num>
  <w:num w:numId="8">
    <w:abstractNumId w:val="8"/>
  </w:num>
  <w:num w:numId="9">
    <w:abstractNumId w:val="1"/>
  </w:num>
  <w:num w:numId="10">
    <w:abstractNumId w:val="17"/>
  </w:num>
  <w:num w:numId="11">
    <w:abstractNumId w:val="18"/>
  </w:num>
  <w:num w:numId="12">
    <w:abstractNumId w:val="12"/>
  </w:num>
  <w:num w:numId="13">
    <w:abstractNumId w:val="15"/>
  </w:num>
  <w:num w:numId="14">
    <w:abstractNumId w:val="5"/>
  </w:num>
  <w:num w:numId="15">
    <w:abstractNumId w:val="19"/>
  </w:num>
  <w:num w:numId="16">
    <w:abstractNumId w:val="26"/>
  </w:num>
  <w:num w:numId="17">
    <w:abstractNumId w:val="14"/>
  </w:num>
  <w:num w:numId="18">
    <w:abstractNumId w:val="4"/>
  </w:num>
  <w:num w:numId="19">
    <w:abstractNumId w:val="0"/>
  </w:num>
  <w:num w:numId="20">
    <w:abstractNumId w:val="7"/>
  </w:num>
  <w:num w:numId="21">
    <w:abstractNumId w:val="23"/>
  </w:num>
  <w:num w:numId="22">
    <w:abstractNumId w:val="6"/>
  </w:num>
  <w:num w:numId="23">
    <w:abstractNumId w:val="22"/>
  </w:num>
  <w:num w:numId="24">
    <w:abstractNumId w:val="21"/>
  </w:num>
  <w:num w:numId="25">
    <w:abstractNumId w:val="11"/>
  </w:num>
  <w:num w:numId="26">
    <w:abstractNumId w:val="9"/>
  </w:num>
  <w:num w:numId="27">
    <w:abstractNumId w:val="27"/>
  </w:num>
  <w:num w:numId="28">
    <w:abstractNumId w:val="16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yadwinder singh">
    <w15:presenceInfo w15:providerId="Windows Live" w15:userId="6805c1a24081036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revisionView w:markup="0"/>
  <w:trackRevisio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BE3"/>
    <w:rsid w:val="000138F8"/>
    <w:rsid w:val="00032F82"/>
    <w:rsid w:val="0004404C"/>
    <w:rsid w:val="00062C50"/>
    <w:rsid w:val="000743E1"/>
    <w:rsid w:val="00080514"/>
    <w:rsid w:val="000821FA"/>
    <w:rsid w:val="0009113C"/>
    <w:rsid w:val="00095BD3"/>
    <w:rsid w:val="000975C5"/>
    <w:rsid w:val="000B4934"/>
    <w:rsid w:val="000C54F8"/>
    <w:rsid w:val="000F52A3"/>
    <w:rsid w:val="001112C8"/>
    <w:rsid w:val="00117775"/>
    <w:rsid w:val="00140B75"/>
    <w:rsid w:val="001700D0"/>
    <w:rsid w:val="001A3B07"/>
    <w:rsid w:val="001B36A4"/>
    <w:rsid w:val="001B4742"/>
    <w:rsid w:val="001D73E7"/>
    <w:rsid w:val="001E69E4"/>
    <w:rsid w:val="00225FF2"/>
    <w:rsid w:val="00240099"/>
    <w:rsid w:val="00260C85"/>
    <w:rsid w:val="002908FF"/>
    <w:rsid w:val="00294394"/>
    <w:rsid w:val="002A4622"/>
    <w:rsid w:val="002A7BE3"/>
    <w:rsid w:val="002C4D83"/>
    <w:rsid w:val="002E7296"/>
    <w:rsid w:val="002F42A2"/>
    <w:rsid w:val="002F434E"/>
    <w:rsid w:val="00301344"/>
    <w:rsid w:val="00311BA4"/>
    <w:rsid w:val="00335547"/>
    <w:rsid w:val="00337964"/>
    <w:rsid w:val="003849A5"/>
    <w:rsid w:val="00386B07"/>
    <w:rsid w:val="00391B19"/>
    <w:rsid w:val="003B7051"/>
    <w:rsid w:val="003C1EEC"/>
    <w:rsid w:val="00401AEA"/>
    <w:rsid w:val="004305F5"/>
    <w:rsid w:val="00453181"/>
    <w:rsid w:val="00494331"/>
    <w:rsid w:val="004B62A4"/>
    <w:rsid w:val="004E141F"/>
    <w:rsid w:val="00512E3A"/>
    <w:rsid w:val="00591700"/>
    <w:rsid w:val="0059187E"/>
    <w:rsid w:val="005943C0"/>
    <w:rsid w:val="005A1DE6"/>
    <w:rsid w:val="005B1645"/>
    <w:rsid w:val="005C2A39"/>
    <w:rsid w:val="005D79B4"/>
    <w:rsid w:val="005F5836"/>
    <w:rsid w:val="00604FC2"/>
    <w:rsid w:val="00605798"/>
    <w:rsid w:val="0065698C"/>
    <w:rsid w:val="006901CC"/>
    <w:rsid w:val="006F0A3E"/>
    <w:rsid w:val="006F3F63"/>
    <w:rsid w:val="00702754"/>
    <w:rsid w:val="00715596"/>
    <w:rsid w:val="00794C18"/>
    <w:rsid w:val="007B4D49"/>
    <w:rsid w:val="007D29C9"/>
    <w:rsid w:val="00804C0C"/>
    <w:rsid w:val="0081621C"/>
    <w:rsid w:val="0081689B"/>
    <w:rsid w:val="00822099"/>
    <w:rsid w:val="008262A5"/>
    <w:rsid w:val="00833151"/>
    <w:rsid w:val="00846E44"/>
    <w:rsid w:val="00853AF1"/>
    <w:rsid w:val="00856174"/>
    <w:rsid w:val="00861CE8"/>
    <w:rsid w:val="008A0AA8"/>
    <w:rsid w:val="008B05BB"/>
    <w:rsid w:val="008B2CF7"/>
    <w:rsid w:val="008C1031"/>
    <w:rsid w:val="008C760B"/>
    <w:rsid w:val="008D54C0"/>
    <w:rsid w:val="008E5F5C"/>
    <w:rsid w:val="008F2665"/>
    <w:rsid w:val="008F2ECA"/>
    <w:rsid w:val="00901EB6"/>
    <w:rsid w:val="009071B2"/>
    <w:rsid w:val="00956331"/>
    <w:rsid w:val="0097611A"/>
    <w:rsid w:val="00977C01"/>
    <w:rsid w:val="009A0AEC"/>
    <w:rsid w:val="009B2566"/>
    <w:rsid w:val="009C1FEC"/>
    <w:rsid w:val="00A0401D"/>
    <w:rsid w:val="00A119E5"/>
    <w:rsid w:val="00A14F6C"/>
    <w:rsid w:val="00A2602C"/>
    <w:rsid w:val="00A3653F"/>
    <w:rsid w:val="00A4375F"/>
    <w:rsid w:val="00A44FC9"/>
    <w:rsid w:val="00A601F2"/>
    <w:rsid w:val="00AA0FC3"/>
    <w:rsid w:val="00AB6DB2"/>
    <w:rsid w:val="00AC6D06"/>
    <w:rsid w:val="00B071EA"/>
    <w:rsid w:val="00B2655D"/>
    <w:rsid w:val="00B65E12"/>
    <w:rsid w:val="00B76DB5"/>
    <w:rsid w:val="00BB4FF0"/>
    <w:rsid w:val="00BB62FA"/>
    <w:rsid w:val="00BC408E"/>
    <w:rsid w:val="00BE0729"/>
    <w:rsid w:val="00BF01D9"/>
    <w:rsid w:val="00C2089F"/>
    <w:rsid w:val="00C35F83"/>
    <w:rsid w:val="00C47F27"/>
    <w:rsid w:val="00C76A39"/>
    <w:rsid w:val="00C96EF7"/>
    <w:rsid w:val="00CC00E2"/>
    <w:rsid w:val="00CC46EE"/>
    <w:rsid w:val="00D06814"/>
    <w:rsid w:val="00D233CC"/>
    <w:rsid w:val="00D30D6D"/>
    <w:rsid w:val="00DA33D3"/>
    <w:rsid w:val="00DB3E3E"/>
    <w:rsid w:val="00DC0EC9"/>
    <w:rsid w:val="00DD05E1"/>
    <w:rsid w:val="00DD51E9"/>
    <w:rsid w:val="00DD75AB"/>
    <w:rsid w:val="00DF2EC4"/>
    <w:rsid w:val="00E05553"/>
    <w:rsid w:val="00E311D0"/>
    <w:rsid w:val="00E317DD"/>
    <w:rsid w:val="00E50E2C"/>
    <w:rsid w:val="00E6790D"/>
    <w:rsid w:val="00E74BBE"/>
    <w:rsid w:val="00EE5083"/>
    <w:rsid w:val="00F06718"/>
    <w:rsid w:val="00F119A3"/>
    <w:rsid w:val="00F128E4"/>
    <w:rsid w:val="00F30E60"/>
    <w:rsid w:val="00F57762"/>
    <w:rsid w:val="00F74549"/>
    <w:rsid w:val="00F93ACA"/>
    <w:rsid w:val="00F97EC2"/>
    <w:rsid w:val="00FA5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FD5EA"/>
  <w15:chartTrackingRefBased/>
  <w15:docId w15:val="{B3744432-8648-4ACE-B3C2-ECB47F934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404C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2602C"/>
    <w:pPr>
      <w:keepNext/>
      <w:keepLines/>
      <w:numPr>
        <w:numId w:val="3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0"/>
      <w:ind w:left="36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63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4"/>
      <w:szCs w:val="26"/>
    </w:rPr>
  </w:style>
  <w:style w:type="paragraph" w:styleId="Heading3">
    <w:name w:val="heading 3"/>
    <w:basedOn w:val="Normal"/>
    <w:link w:val="Heading3Char"/>
    <w:uiPriority w:val="9"/>
    <w:qFormat/>
    <w:rsid w:val="002A7BE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08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A7BE3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apple-converted-space">
    <w:name w:val="apple-converted-space"/>
    <w:basedOn w:val="DefaultParagraphFont"/>
    <w:rsid w:val="002A7BE3"/>
  </w:style>
  <w:style w:type="character" w:customStyle="1" w:styleId="contextmenucontainer">
    <w:name w:val="contextmenucontainer"/>
    <w:basedOn w:val="DefaultParagraphFont"/>
    <w:rsid w:val="002A7BE3"/>
  </w:style>
  <w:style w:type="character" w:customStyle="1" w:styleId="profilecardavatarthumb">
    <w:name w:val="profilecardavatarthumb"/>
    <w:basedOn w:val="DefaultParagraphFont"/>
    <w:rsid w:val="002A7BE3"/>
  </w:style>
  <w:style w:type="character" w:customStyle="1" w:styleId="Heading1Char">
    <w:name w:val="Heading 1 Char"/>
    <w:basedOn w:val="DefaultParagraphFont"/>
    <w:link w:val="Heading1"/>
    <w:uiPriority w:val="9"/>
    <w:rsid w:val="00A2602C"/>
    <w:rPr>
      <w:rFonts w:asciiTheme="majorHAnsi" w:eastAsiaTheme="majorEastAsia" w:hAnsiTheme="majorHAnsi" w:cstheme="majorBidi"/>
      <w:b/>
      <w:sz w:val="32"/>
      <w:szCs w:val="32"/>
    </w:rPr>
  </w:style>
  <w:style w:type="paragraph" w:styleId="NoSpacing">
    <w:name w:val="No Spacing"/>
    <w:uiPriority w:val="1"/>
    <w:qFormat/>
    <w:rsid w:val="00C76A39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76A3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6A39"/>
    <w:rPr>
      <w:rFonts w:asciiTheme="majorHAnsi" w:eastAsiaTheme="majorEastAsia" w:hAnsiTheme="majorHAnsi" w:cstheme="majorBidi"/>
      <w:b/>
      <w:spacing w:val="-10"/>
      <w:kern w:val="28"/>
      <w:sz w:val="32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062C50"/>
    <w:pPr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outlineLvl w:val="9"/>
    </w:pPr>
    <w:rPr>
      <w:b w:val="0"/>
      <w:color w:val="2E74B5" w:themeColor="accent1" w:themeShade="BF"/>
      <w:lang w:eastAsia="pt-BR"/>
    </w:rPr>
  </w:style>
  <w:style w:type="paragraph" w:styleId="TOC1">
    <w:name w:val="toc 1"/>
    <w:basedOn w:val="Normal"/>
    <w:next w:val="Normal"/>
    <w:autoRedefine/>
    <w:uiPriority w:val="39"/>
    <w:unhideWhenUsed/>
    <w:rsid w:val="00225FF2"/>
    <w:pPr>
      <w:spacing w:after="100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062C5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91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Paragraph">
    <w:name w:val="List Paragraph"/>
    <w:basedOn w:val="Normal"/>
    <w:uiPriority w:val="34"/>
    <w:qFormat/>
    <w:rsid w:val="0059187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56331"/>
    <w:rPr>
      <w:rFonts w:asciiTheme="majorHAnsi" w:eastAsiaTheme="majorEastAsia" w:hAnsiTheme="majorHAnsi" w:cstheme="majorBidi"/>
      <w:b/>
      <w:sz w:val="24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611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611A"/>
    <w:rPr>
      <w:rFonts w:eastAsiaTheme="minorEastAsia"/>
      <w:color w:val="5A5A5A" w:themeColor="text1" w:themeTint="A5"/>
      <w:spacing w:val="15"/>
    </w:rPr>
  </w:style>
  <w:style w:type="paragraph" w:styleId="TOC2">
    <w:name w:val="toc 2"/>
    <w:basedOn w:val="Normal"/>
    <w:next w:val="Normal"/>
    <w:autoRedefine/>
    <w:uiPriority w:val="39"/>
    <w:unhideWhenUsed/>
    <w:rsid w:val="008F2ECA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0821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21FA"/>
  </w:style>
  <w:style w:type="paragraph" w:styleId="Footer">
    <w:name w:val="footer"/>
    <w:basedOn w:val="Normal"/>
    <w:link w:val="FooterChar"/>
    <w:uiPriority w:val="99"/>
    <w:unhideWhenUsed/>
    <w:rsid w:val="000821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21FA"/>
  </w:style>
  <w:style w:type="character" w:customStyle="1" w:styleId="Heading4Char">
    <w:name w:val="Heading 4 Char"/>
    <w:basedOn w:val="DefaultParagraphFont"/>
    <w:link w:val="Heading4"/>
    <w:uiPriority w:val="9"/>
    <w:semiHidden/>
    <w:rsid w:val="002908F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9A0AE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A0AE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A0AE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0AE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0AE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0AE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0AE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0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7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4.png"/><Relationship Id="rId21" Type="http://schemas.openxmlformats.org/officeDocument/2006/relationships/hyperlink" Target="https://en.wikipedia.org/wiki/DevOps" TargetMode="External"/><Relationship Id="rId22" Type="http://schemas.openxmlformats.org/officeDocument/2006/relationships/hyperlink" Target="https://en.wikipedia.org/wiki/Representational_state_transfer" TargetMode="External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microsoft.com/office/2011/relationships/people" Target="people.xml"/><Relationship Id="rId27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hyperlink" Target="https://en.wikipedia.org/wiki/Open_source" TargetMode="External"/><Relationship Id="rId12" Type="http://schemas.openxmlformats.org/officeDocument/2006/relationships/hyperlink" Target="https://en.wikipedia.org/wiki/Apache_Software_Foundation" TargetMode="External"/><Relationship Id="rId13" Type="http://schemas.openxmlformats.org/officeDocument/2006/relationships/hyperlink" Target="https://en.wikipedia.org/wiki/CouchDB" TargetMode="External"/><Relationship Id="rId14" Type="http://schemas.openxmlformats.org/officeDocument/2006/relationships/hyperlink" Target="https://en.wikipedia.org/wiki/BigCouch" TargetMode="External"/><Relationship Id="rId15" Type="http://schemas.openxmlformats.org/officeDocument/2006/relationships/hyperlink" Target="https://en.wikipedia.org/wiki/Software_testing" TargetMode="External"/><Relationship Id="rId16" Type="http://schemas.openxmlformats.org/officeDocument/2006/relationships/hyperlink" Target="https://en.wikipedia.org/wiki/Web_service" TargetMode="External"/><Relationship Id="rId17" Type="http://schemas.openxmlformats.org/officeDocument/2006/relationships/hyperlink" Target="https://en.wikipedia.org/wiki/Internet" TargetMode="External"/><Relationship Id="rId18" Type="http://schemas.openxmlformats.org/officeDocument/2006/relationships/hyperlink" Target="https://en.wikipedia.org/wiki/Web_resource" TargetMode="External"/><Relationship Id="rId19" Type="http://schemas.openxmlformats.org/officeDocument/2006/relationships/hyperlink" Target="https://en.wikipedia.org/wiki/Stateless_protoco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F81E3-06DF-E946-8DEA-E27EE4145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8</Pages>
  <Words>1757</Words>
  <Characters>10020</Characters>
  <Application>Microsoft Macintosh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CMNN</Company>
  <LinksUpToDate>false</LinksUpToDate>
  <CharactersWithSpaces>11754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Clóvis Nogueira</dc:creator>
  <cp:keywords/>
  <dc:description/>
  <cp:lastModifiedBy>yadwinder singh</cp:lastModifiedBy>
  <cp:revision>160</cp:revision>
  <dcterms:created xsi:type="dcterms:W3CDTF">2016-10-21T03:27:00Z</dcterms:created>
  <dcterms:modified xsi:type="dcterms:W3CDTF">2016-10-23T09:02:00Z</dcterms:modified>
</cp:coreProperties>
</file>